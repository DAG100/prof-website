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A5926" w:rsidRDefault="00BA5926" w:rsidP="00BA5926">
      <w:pPr>
        <w:spacing w:before="100" w:beforeAutospacing="1" w:after="100" w:afterAutospacing="1"/>
        <w:outlineLvl w:val="0"/>
        <w:rPr>
          <w:b/>
          <w:bCs/>
          <w:kern w:val="36"/>
          <w:sz w:val="48"/>
          <w:szCs w:val="48"/>
        </w:rPr>
      </w:pPr>
      <w:r>
        <w:rPr>
          <w:b/>
          <w:bCs/>
          <w:kern w:val="36"/>
          <w:sz w:val="48"/>
          <w:szCs w:val="48"/>
        </w:rPr>
        <w:t>Tagline</w:t>
      </w:r>
    </w:p>
    <w:p w:rsidR="00BA5926" w:rsidRDefault="00BA5926" w:rsidP="00BA5926">
      <w:pPr>
        <w:spacing w:before="100" w:beforeAutospacing="1" w:after="100" w:afterAutospacing="1"/>
        <w:outlineLvl w:val="0"/>
        <w:rPr>
          <w:b/>
          <w:bCs/>
          <w:kern w:val="36"/>
          <w:sz w:val="48"/>
          <w:szCs w:val="48"/>
        </w:rPr>
      </w:pPr>
      <w:r w:rsidRPr="00BA5926">
        <w:rPr>
          <w:b/>
          <w:bCs/>
          <w:kern w:val="36"/>
          <w:sz w:val="48"/>
          <w:szCs w:val="48"/>
        </w:rPr>
        <w:t>"</w:t>
      </w:r>
      <w:r>
        <w:rPr>
          <w:b/>
          <w:bCs/>
          <w:kern w:val="36"/>
          <w:sz w:val="48"/>
          <w:szCs w:val="48"/>
        </w:rPr>
        <w:t xml:space="preserve">Clean Environment </w:t>
      </w:r>
      <w:r w:rsidRPr="00BA5926">
        <w:rPr>
          <w:b/>
          <w:bCs/>
          <w:kern w:val="36"/>
          <w:sz w:val="48"/>
          <w:szCs w:val="48"/>
        </w:rPr>
        <w:t>is not a Luxury,</w:t>
      </w:r>
      <w:r w:rsidRPr="00BA5926">
        <w:rPr>
          <w:b/>
          <w:bCs/>
          <w:kern w:val="36"/>
          <w:sz w:val="48"/>
          <w:szCs w:val="48"/>
        </w:rPr>
        <w:br/>
        <w:t>But a Necessity for Everyone!"</w:t>
      </w:r>
    </w:p>
    <w:p w:rsidR="008D4588" w:rsidRPr="008D4588" w:rsidRDefault="008D4588" w:rsidP="007E7EF2">
      <w:pPr>
        <w:spacing w:before="100" w:beforeAutospacing="1" w:after="100" w:afterAutospacing="1"/>
        <w:ind w:left="1350"/>
        <w:outlineLvl w:val="0"/>
        <w:rPr>
          <w:b/>
          <w:bCs/>
          <w:kern w:val="36"/>
          <w:sz w:val="48"/>
          <w:szCs w:val="48"/>
        </w:rPr>
      </w:pPr>
      <w:r w:rsidRPr="008D4588">
        <w:rPr>
          <w:b/>
          <w:bCs/>
          <w:kern w:val="36"/>
          <w:sz w:val="48"/>
          <w:szCs w:val="48"/>
        </w:rPr>
        <w:t xml:space="preserve">We </w:t>
      </w:r>
      <w:r w:rsidR="007E7EF2">
        <w:rPr>
          <w:b/>
          <w:bCs/>
          <w:kern w:val="36"/>
          <w:sz w:val="48"/>
          <w:szCs w:val="48"/>
        </w:rPr>
        <w:t>study</w:t>
      </w:r>
      <w:r w:rsidRPr="008D4588">
        <w:rPr>
          <w:b/>
          <w:bCs/>
          <w:kern w:val="36"/>
          <w:sz w:val="48"/>
          <w:szCs w:val="48"/>
        </w:rPr>
        <w:t xml:space="preserve"> </w:t>
      </w:r>
      <w:r w:rsidRPr="008D4588">
        <w:rPr>
          <w:rStyle w:val="selectable-text"/>
          <w:b/>
          <w:bCs/>
          <w:sz w:val="48"/>
          <w:szCs w:val="48"/>
        </w:rPr>
        <w:t>fluid-mediated surficial processes</w:t>
      </w:r>
      <w:r w:rsidRPr="008D4588">
        <w:rPr>
          <w:b/>
          <w:bCs/>
          <w:sz w:val="48"/>
          <w:szCs w:val="48"/>
        </w:rPr>
        <w:t xml:space="preserve"> with isotopic </w:t>
      </w:r>
      <w:r w:rsidR="007E7EF2">
        <w:rPr>
          <w:b/>
          <w:bCs/>
          <w:sz w:val="48"/>
          <w:szCs w:val="48"/>
        </w:rPr>
        <w:t>precision</w:t>
      </w:r>
    </w:p>
    <w:p w:rsidR="007E7EF2" w:rsidRDefault="007E7EF2">
      <w:r>
        <w:tab/>
      </w:r>
      <w:r>
        <w:tab/>
        <w:t xml:space="preserve">[LEARN MORE] IF CLICKED DIRECT TO RESEARCH </w:t>
      </w:r>
    </w:p>
    <w:p w:rsidR="007E7EF2" w:rsidRDefault="007E7EF2"/>
    <w:p w:rsidR="007E7EF2" w:rsidRDefault="007E7EF2"/>
    <w:p w:rsidR="00DA5BA3" w:rsidRDefault="00DA5BA3">
      <w:r>
        <w:t xml:space="preserve">TAB: </w:t>
      </w:r>
      <w:r w:rsidRPr="00E9298E">
        <w:rPr>
          <w:highlight w:val="yellow"/>
        </w:rPr>
        <w:t>HOME</w:t>
      </w:r>
      <w:r>
        <w:t xml:space="preserve"> </w:t>
      </w:r>
      <w:r w:rsidRPr="00E9298E">
        <w:rPr>
          <w:highlight w:val="green"/>
        </w:rPr>
        <w:t>RESEARCH</w:t>
      </w:r>
      <w:r>
        <w:t xml:space="preserve"> </w:t>
      </w:r>
      <w:r w:rsidRPr="00E9298E">
        <w:rPr>
          <w:highlight w:val="darkCyan"/>
        </w:rPr>
        <w:t>PEOPLE</w:t>
      </w:r>
      <w:r>
        <w:t xml:space="preserve"> </w:t>
      </w:r>
      <w:r w:rsidRPr="00E9298E">
        <w:rPr>
          <w:highlight w:val="yellow"/>
        </w:rPr>
        <w:t>PUBLICATIONS</w:t>
      </w:r>
      <w:r>
        <w:t xml:space="preserve"> </w:t>
      </w:r>
      <w:r w:rsidRPr="00E9298E">
        <w:rPr>
          <w:highlight w:val="cyan"/>
        </w:rPr>
        <w:t>FACILITIES</w:t>
      </w:r>
      <w:r>
        <w:t xml:space="preserve"> </w:t>
      </w:r>
      <w:r w:rsidRPr="00E9298E">
        <w:rPr>
          <w:highlight w:val="lightGray"/>
        </w:rPr>
        <w:t>TEACHING</w:t>
      </w:r>
      <w:r w:rsidR="00683DCE">
        <w:t xml:space="preserve"> </w:t>
      </w:r>
      <w:r w:rsidR="00683DCE" w:rsidRPr="00E9298E">
        <w:rPr>
          <w:highlight w:val="yellow"/>
        </w:rPr>
        <w:t>RECOGNITION</w:t>
      </w:r>
      <w:r w:rsidR="00E9298E" w:rsidRPr="00E9298E">
        <w:rPr>
          <w:highlight w:val="yellow"/>
        </w:rPr>
        <w:t>S</w:t>
      </w:r>
      <w:r w:rsidR="00E9298E">
        <w:t xml:space="preserve"> </w:t>
      </w:r>
    </w:p>
    <w:p w:rsidR="00DA5BA3" w:rsidRDefault="00DA5BA3"/>
    <w:p w:rsidR="00683DCE" w:rsidRDefault="00683DCE">
      <w:r w:rsidRPr="00E9298E">
        <w:rPr>
          <w:highlight w:val="yellow"/>
        </w:rPr>
        <w:t>HOME</w:t>
      </w:r>
    </w:p>
    <w:p w:rsidR="00683DCE" w:rsidRDefault="00683DCE"/>
    <w:p w:rsidR="00683DCE" w:rsidRDefault="00683DCE" w:rsidP="00683DCE">
      <w:pPr>
        <w:spacing w:before="100" w:beforeAutospacing="1" w:after="100" w:afterAutospacing="1"/>
        <w:outlineLvl w:val="0"/>
        <w:rPr>
          <w:b/>
          <w:bCs/>
          <w:kern w:val="36"/>
          <w:sz w:val="48"/>
          <w:szCs w:val="48"/>
        </w:rPr>
      </w:pPr>
      <w:r w:rsidRPr="00BA5926">
        <w:rPr>
          <w:b/>
          <w:bCs/>
          <w:kern w:val="36"/>
          <w:sz w:val="48"/>
          <w:szCs w:val="48"/>
        </w:rPr>
        <w:t>"</w:t>
      </w:r>
      <w:r>
        <w:rPr>
          <w:b/>
          <w:bCs/>
          <w:kern w:val="36"/>
          <w:sz w:val="48"/>
          <w:szCs w:val="48"/>
        </w:rPr>
        <w:t xml:space="preserve">Clean Environment </w:t>
      </w:r>
      <w:r w:rsidRPr="00BA5926">
        <w:rPr>
          <w:b/>
          <w:bCs/>
          <w:kern w:val="36"/>
          <w:sz w:val="48"/>
          <w:szCs w:val="48"/>
        </w:rPr>
        <w:t>is not a Luxury,</w:t>
      </w:r>
      <w:r w:rsidRPr="00BA5926">
        <w:rPr>
          <w:b/>
          <w:bCs/>
          <w:kern w:val="36"/>
          <w:sz w:val="48"/>
          <w:szCs w:val="48"/>
        </w:rPr>
        <w:br/>
        <w:t>But a Necessity for Everyone!"</w:t>
      </w:r>
    </w:p>
    <w:p w:rsidR="00683DCE" w:rsidRPr="008D4588" w:rsidRDefault="00683DCE" w:rsidP="00683DCE">
      <w:pPr>
        <w:spacing w:before="100" w:beforeAutospacing="1" w:after="100" w:afterAutospacing="1"/>
        <w:ind w:left="1350"/>
        <w:outlineLvl w:val="0"/>
        <w:rPr>
          <w:b/>
          <w:bCs/>
          <w:kern w:val="36"/>
          <w:sz w:val="48"/>
          <w:szCs w:val="48"/>
        </w:rPr>
      </w:pPr>
      <w:r w:rsidRPr="008D4588">
        <w:rPr>
          <w:b/>
          <w:bCs/>
          <w:kern w:val="36"/>
          <w:sz w:val="48"/>
          <w:szCs w:val="48"/>
        </w:rPr>
        <w:t xml:space="preserve">We </w:t>
      </w:r>
      <w:r>
        <w:rPr>
          <w:b/>
          <w:bCs/>
          <w:kern w:val="36"/>
          <w:sz w:val="48"/>
          <w:szCs w:val="48"/>
        </w:rPr>
        <w:t>study</w:t>
      </w:r>
      <w:r w:rsidRPr="008D4588">
        <w:rPr>
          <w:b/>
          <w:bCs/>
          <w:kern w:val="36"/>
          <w:sz w:val="48"/>
          <w:szCs w:val="48"/>
        </w:rPr>
        <w:t xml:space="preserve"> </w:t>
      </w:r>
      <w:r w:rsidRPr="008D4588">
        <w:rPr>
          <w:rStyle w:val="selectable-text"/>
          <w:b/>
          <w:bCs/>
          <w:sz w:val="48"/>
          <w:szCs w:val="48"/>
        </w:rPr>
        <w:t>fluid-mediated surficial processes</w:t>
      </w:r>
      <w:r w:rsidRPr="008D4588">
        <w:rPr>
          <w:b/>
          <w:bCs/>
          <w:sz w:val="48"/>
          <w:szCs w:val="48"/>
        </w:rPr>
        <w:t xml:space="preserve"> with isotopic </w:t>
      </w:r>
      <w:r>
        <w:rPr>
          <w:b/>
          <w:bCs/>
          <w:sz w:val="48"/>
          <w:szCs w:val="48"/>
        </w:rPr>
        <w:t>precision</w:t>
      </w:r>
    </w:p>
    <w:p w:rsidR="00683DCE" w:rsidRDefault="00683DCE">
      <w:r>
        <w:t>[We need to find good pictures]</w:t>
      </w:r>
    </w:p>
    <w:p w:rsidR="00E9298E" w:rsidRDefault="00E9298E"/>
    <w:p w:rsidR="00E9298E" w:rsidRDefault="00E9298E">
      <w:r>
        <w:t xml:space="preserve">I NEED TO HAVE DATA LIKE </w:t>
      </w:r>
    </w:p>
    <w:p w:rsidR="00E9298E" w:rsidRDefault="00E9298E">
      <w:r>
        <w:t>NO OF PUBLICATIONS 39/NUMBER OF PATENTS 3/PROJECT COMPLETED X/LIVE GOOGLE SCHOLAR CITATIONS</w:t>
      </w:r>
    </w:p>
    <w:p w:rsidR="00683DCE" w:rsidRDefault="00E9298E">
      <w:r>
        <w:t>ORCHID ID/SCOPUS ID/GOOGLE SCHOLAR ID</w:t>
      </w:r>
    </w:p>
    <w:p w:rsidR="00E9298E" w:rsidRDefault="00E9298E">
      <w:r>
        <w:t xml:space="preserve">VERY SIMILAR TO WEBSITE: </w:t>
      </w:r>
      <w:hyperlink r:id="rId5" w:history="1">
        <w:r w:rsidRPr="00C101CE">
          <w:rPr>
            <w:rStyle w:val="Hyperlink"/>
          </w:rPr>
          <w:t>https://iitk.irins.org/profile/52371</w:t>
        </w:r>
      </w:hyperlink>
    </w:p>
    <w:p w:rsidR="00E9298E" w:rsidRDefault="00E9298E">
      <w:r>
        <w:t>IN ADDITION: GIVE ADDRESS</w:t>
      </w:r>
    </w:p>
    <w:p w:rsidR="00420D9B" w:rsidRDefault="00E9298E">
      <w:r>
        <w:t xml:space="preserve">ADMINSTRATIVE CONTACT: AS </w:t>
      </w:r>
    </w:p>
    <w:p w:rsidR="00420D9B" w:rsidRDefault="00420D9B"/>
    <w:p w:rsidR="00420D9B" w:rsidRDefault="00420D9B" w:rsidP="00420D9B">
      <w:pPr>
        <w:ind w:right="360"/>
      </w:pPr>
      <w:r w:rsidRPr="00E9298E">
        <w:rPr>
          <w:highlight w:val="magenta"/>
        </w:rPr>
        <w:t>CONTACT</w:t>
      </w:r>
    </w:p>
    <w:p w:rsidR="00420D9B" w:rsidRDefault="00420D9B" w:rsidP="00420D9B">
      <w:pPr>
        <w:ind w:right="360"/>
      </w:pPr>
    </w:p>
    <w:p w:rsidR="00420D9B" w:rsidRDefault="00420D9B" w:rsidP="00420D9B">
      <w:pPr>
        <w:ind w:right="360"/>
      </w:pPr>
      <w:r>
        <w:t>Dr. Indra Sekhar Sen</w:t>
      </w:r>
    </w:p>
    <w:p w:rsidR="00420D9B" w:rsidRDefault="00420D9B" w:rsidP="00420D9B">
      <w:pPr>
        <w:ind w:right="360"/>
      </w:pPr>
      <w:r>
        <w:t>IIT Kanpur</w:t>
      </w:r>
    </w:p>
    <w:p w:rsidR="00420D9B" w:rsidRDefault="00420D9B" w:rsidP="00420D9B">
      <w:pPr>
        <w:ind w:right="360"/>
      </w:pPr>
      <w:r>
        <w:t>CESE 214</w:t>
      </w:r>
    </w:p>
    <w:p w:rsidR="00420D9B" w:rsidRDefault="00420D9B" w:rsidP="00420D9B">
      <w:pPr>
        <w:ind w:right="360"/>
      </w:pPr>
      <w:r>
        <w:t>Kanpur, UP 208016</w:t>
      </w:r>
    </w:p>
    <w:p w:rsidR="00420D9B" w:rsidRDefault="00420D9B" w:rsidP="00420D9B">
      <w:pPr>
        <w:ind w:right="360"/>
      </w:pPr>
      <w:r>
        <w:t xml:space="preserve">E-mail: </w:t>
      </w:r>
      <w:hyperlink r:id="rId6" w:history="1">
        <w:r w:rsidRPr="00C101CE">
          <w:rPr>
            <w:rStyle w:val="Hyperlink"/>
          </w:rPr>
          <w:t>isen@iitk.ac.in</w:t>
        </w:r>
      </w:hyperlink>
    </w:p>
    <w:p w:rsidR="00420D9B" w:rsidRDefault="00420D9B" w:rsidP="00420D9B">
      <w:pPr>
        <w:ind w:right="360"/>
      </w:pPr>
      <w:r>
        <w:t>Phone: +91—0512-679-6440</w:t>
      </w:r>
    </w:p>
    <w:p w:rsidR="00420D9B" w:rsidRDefault="00420D9B" w:rsidP="00420D9B">
      <w:pPr>
        <w:ind w:right="360"/>
      </w:pPr>
    </w:p>
    <w:p w:rsidR="00420D9B" w:rsidRDefault="00420D9B" w:rsidP="00420D9B">
      <w:pPr>
        <w:ind w:right="360"/>
      </w:pPr>
      <w:r>
        <w:t>Administrative contact</w:t>
      </w:r>
    </w:p>
    <w:p w:rsidR="00420D9B" w:rsidRDefault="00420D9B" w:rsidP="00420D9B">
      <w:pPr>
        <w:ind w:right="360"/>
      </w:pPr>
    </w:p>
    <w:p w:rsidR="00420D9B" w:rsidRDefault="00420D9B" w:rsidP="00420D9B">
      <w:pPr>
        <w:ind w:right="360"/>
      </w:pPr>
      <w:r>
        <w:t>Mr. Aditya Tripathi</w:t>
      </w:r>
    </w:p>
    <w:p w:rsidR="00420D9B" w:rsidRDefault="00420D9B" w:rsidP="00420D9B">
      <w:pPr>
        <w:ind w:right="360"/>
      </w:pPr>
      <w:r>
        <w:t>IIT Kanpur</w:t>
      </w:r>
    </w:p>
    <w:p w:rsidR="00420D9B" w:rsidRDefault="00420D9B" w:rsidP="00420D9B">
      <w:pPr>
        <w:ind w:right="360"/>
      </w:pPr>
      <w:r>
        <w:t>CESE 214</w:t>
      </w:r>
    </w:p>
    <w:p w:rsidR="00420D9B" w:rsidRDefault="00420D9B" w:rsidP="00420D9B">
      <w:pPr>
        <w:ind w:right="360"/>
      </w:pPr>
      <w:r>
        <w:t>Kanpur, UP 208016</w:t>
      </w:r>
    </w:p>
    <w:p w:rsidR="00420D9B" w:rsidRDefault="00420D9B" w:rsidP="00420D9B">
      <w:pPr>
        <w:ind w:right="360"/>
      </w:pPr>
      <w:r>
        <w:t xml:space="preserve">E-mail: </w:t>
      </w:r>
      <w:hyperlink r:id="rId7" w:history="1">
        <w:r w:rsidRPr="00C101CE">
          <w:rPr>
            <w:rStyle w:val="Hyperlink"/>
          </w:rPr>
          <w:t>taditya@iitk.ac.in</w:t>
        </w:r>
      </w:hyperlink>
    </w:p>
    <w:p w:rsidR="00420D9B" w:rsidRPr="00BE13A0" w:rsidRDefault="00420D9B" w:rsidP="00420D9B">
      <w:pPr>
        <w:ind w:right="360"/>
        <w:rPr>
          <w:sz w:val="22"/>
          <w:szCs w:val="22"/>
        </w:rPr>
      </w:pPr>
      <w:r>
        <w:t>Phone: +91—0512-679-7514</w:t>
      </w:r>
    </w:p>
    <w:p w:rsidR="00420D9B" w:rsidRDefault="00420D9B"/>
    <w:p w:rsidR="00420D9B" w:rsidRDefault="00420D9B"/>
    <w:p w:rsidR="00E9298E" w:rsidRDefault="00E9298E">
      <w:r>
        <w:rPr>
          <w:noProof/>
          <w14:ligatures w14:val="standardContextual"/>
        </w:rPr>
        <w:drawing>
          <wp:inline distT="0" distB="0" distL="0" distR="0">
            <wp:extent cx="5727700" cy="735330"/>
            <wp:effectExtent l="0" t="0" r="0" b="1270"/>
            <wp:docPr id="1996610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0418" name="Picture 19966104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735330"/>
                    </a:xfrm>
                    <a:prstGeom prst="rect">
                      <a:avLst/>
                    </a:prstGeom>
                  </pic:spPr>
                </pic:pic>
              </a:graphicData>
            </a:graphic>
          </wp:inline>
        </w:drawing>
      </w:r>
    </w:p>
    <w:p w:rsidR="00E9298E" w:rsidRDefault="00E9298E">
      <w:r>
        <w:rPr>
          <w:noProof/>
          <w14:ligatures w14:val="standardContextual"/>
        </w:rPr>
        <w:drawing>
          <wp:inline distT="0" distB="0" distL="0" distR="0">
            <wp:extent cx="2044700" cy="1752600"/>
            <wp:effectExtent l="0" t="0" r="0" b="0"/>
            <wp:docPr id="754398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8038" name="Picture 754398038"/>
                    <pic:cNvPicPr/>
                  </pic:nvPicPr>
                  <pic:blipFill>
                    <a:blip r:embed="rId9">
                      <a:extLst>
                        <a:ext uri="{28A0092B-C50C-407E-A947-70E740481C1C}">
                          <a14:useLocalDpi xmlns:a14="http://schemas.microsoft.com/office/drawing/2010/main" val="0"/>
                        </a:ext>
                      </a:extLst>
                    </a:blip>
                    <a:stretch>
                      <a:fillRect/>
                    </a:stretch>
                  </pic:blipFill>
                  <pic:spPr>
                    <a:xfrm>
                      <a:off x="0" y="0"/>
                      <a:ext cx="2044700" cy="1752600"/>
                    </a:xfrm>
                    <a:prstGeom prst="rect">
                      <a:avLst/>
                    </a:prstGeom>
                  </pic:spPr>
                </pic:pic>
              </a:graphicData>
            </a:graphic>
          </wp:inline>
        </w:drawing>
      </w:r>
    </w:p>
    <w:p w:rsidR="007E7EF2" w:rsidRDefault="007E7EF2">
      <w:r w:rsidRPr="00E9298E">
        <w:rPr>
          <w:highlight w:val="yellow"/>
        </w:rPr>
        <w:t>RESEARCH TAB</w:t>
      </w:r>
    </w:p>
    <w:p w:rsidR="00424524" w:rsidRDefault="00424524"/>
    <w:p w:rsidR="00BA5926" w:rsidRPr="00424524" w:rsidRDefault="00BA5926">
      <w:pPr>
        <w:rPr>
          <w:b/>
          <w:bCs/>
          <w:color w:val="4472C4" w:themeColor="accent1"/>
        </w:rPr>
      </w:pPr>
      <w:r w:rsidRPr="00424524">
        <w:rPr>
          <w:b/>
          <w:bCs/>
          <w:color w:val="4472C4" w:themeColor="accent1"/>
        </w:rPr>
        <w:t>Environmental Research “</w:t>
      </w:r>
      <w:r w:rsidR="001B550C" w:rsidRPr="00424524">
        <w:rPr>
          <w:b/>
          <w:bCs/>
          <w:color w:val="4472C4" w:themeColor="accent1"/>
        </w:rPr>
        <w:t xml:space="preserve">The </w:t>
      </w:r>
      <w:r w:rsidRPr="00424524">
        <w:rPr>
          <w:b/>
          <w:bCs/>
          <w:color w:val="4472C4" w:themeColor="accent1"/>
        </w:rPr>
        <w:t>Himalayas</w:t>
      </w:r>
      <w:r w:rsidR="001B550C" w:rsidRPr="00424524">
        <w:rPr>
          <w:b/>
          <w:bCs/>
          <w:color w:val="4472C4" w:themeColor="accent1"/>
        </w:rPr>
        <w:t xml:space="preserve"> and Climate Change</w:t>
      </w:r>
      <w:r w:rsidRPr="00424524">
        <w:rPr>
          <w:b/>
          <w:bCs/>
          <w:color w:val="4472C4" w:themeColor="accent1"/>
        </w:rPr>
        <w:t>”</w:t>
      </w:r>
    </w:p>
    <w:p w:rsidR="00BA5926" w:rsidRDefault="00BA5926"/>
    <w:p w:rsidR="008D4588" w:rsidRPr="00424524" w:rsidRDefault="00D0345B" w:rsidP="00F77BA9">
      <w:pPr>
        <w:pStyle w:val="Heading3"/>
        <w:rPr>
          <w:color w:val="000000" w:themeColor="text1"/>
        </w:rPr>
      </w:pPr>
      <w:r w:rsidRPr="00424524">
        <w:rPr>
          <w:rStyle w:val="selectable-text"/>
          <w:color w:val="4472C4" w:themeColor="accent1"/>
        </w:rPr>
        <w:t xml:space="preserve">We use long-lived radiogenic and stable isotopes to trace fluid-mediated surficial processes in the Himalayas. We focus on </w:t>
      </w:r>
      <w:r w:rsidR="001B550C" w:rsidRPr="00424524">
        <w:rPr>
          <w:rStyle w:val="selectable-text"/>
          <w:color w:val="4472C4" w:themeColor="accent1"/>
        </w:rPr>
        <w:t xml:space="preserve">glacier-fed headwater streams, </w:t>
      </w:r>
      <w:r w:rsidRPr="00424524">
        <w:rPr>
          <w:rStyle w:val="selectable-text"/>
          <w:color w:val="4472C4" w:themeColor="accent1"/>
        </w:rPr>
        <w:t xml:space="preserve">glacial </w:t>
      </w:r>
      <w:r w:rsidR="00E534DF" w:rsidRPr="00424524">
        <w:rPr>
          <w:rStyle w:val="selectable-text"/>
          <w:color w:val="4472C4" w:themeColor="accent1"/>
        </w:rPr>
        <w:t>impurities</w:t>
      </w:r>
      <w:r w:rsidRPr="00424524">
        <w:rPr>
          <w:rStyle w:val="selectable-text"/>
          <w:color w:val="4472C4" w:themeColor="accent1"/>
        </w:rPr>
        <w:t xml:space="preserve">, water end-member source contributions to total river discharge, </w:t>
      </w:r>
      <w:r w:rsidR="001B550C" w:rsidRPr="00424524">
        <w:rPr>
          <w:rStyle w:val="selectable-text"/>
          <w:color w:val="4472C4" w:themeColor="accent1"/>
        </w:rPr>
        <w:t xml:space="preserve">and </w:t>
      </w:r>
      <w:r w:rsidRPr="00424524">
        <w:rPr>
          <w:rStyle w:val="selectable-text"/>
          <w:color w:val="4472C4" w:themeColor="accent1"/>
        </w:rPr>
        <w:t xml:space="preserve">water-rock interactions in the </w:t>
      </w:r>
      <w:r w:rsidR="001B550C" w:rsidRPr="00424524">
        <w:rPr>
          <w:rStyle w:val="selectable-text"/>
          <w:color w:val="4472C4" w:themeColor="accent1"/>
        </w:rPr>
        <w:t xml:space="preserve">glacierized in </w:t>
      </w:r>
      <w:r w:rsidRPr="00424524">
        <w:rPr>
          <w:rStyle w:val="selectable-text"/>
          <w:color w:val="4472C4" w:themeColor="accent1"/>
        </w:rPr>
        <w:t>Himalayan catchment</w:t>
      </w:r>
      <w:r w:rsidR="008D4588" w:rsidRPr="00424524">
        <w:rPr>
          <w:rStyle w:val="selectable-text"/>
          <w:color w:val="4472C4" w:themeColor="accent1"/>
        </w:rPr>
        <w:t xml:space="preserve">. </w:t>
      </w:r>
      <w:r w:rsidR="00E534DF" w:rsidRPr="00424524">
        <w:rPr>
          <w:rStyle w:val="selectable-text"/>
          <w:color w:val="4472C4" w:themeColor="accent1"/>
        </w:rPr>
        <w:t xml:space="preserve">We try to address fundamental questions such as sources, pathways, and control mechanisms of surface water ionic compositions. </w:t>
      </w:r>
      <w:r w:rsidR="008D4588" w:rsidRPr="00424524">
        <w:rPr>
          <w:color w:val="4472C4" w:themeColor="accent1"/>
        </w:rPr>
        <w:t>These endeavors collectively aim to illuminate the profound impact of climate change on the delicate Himalayan ecosystem.</w:t>
      </w:r>
      <w:r w:rsidR="00633723" w:rsidRPr="00424524">
        <w:rPr>
          <w:color w:val="4472C4" w:themeColor="accent1"/>
        </w:rPr>
        <w:t xml:space="preserve"> </w:t>
      </w:r>
      <w:r w:rsidR="00633723" w:rsidRPr="00424524">
        <w:rPr>
          <w:color w:val="000000" w:themeColor="text1"/>
        </w:rPr>
        <w:t xml:space="preserve">Some key finding </w:t>
      </w:r>
      <w:r w:rsidR="00E534DF" w:rsidRPr="00424524">
        <w:rPr>
          <w:color w:val="000000" w:themeColor="text1"/>
        </w:rPr>
        <w:t xml:space="preserve">of our research group </w:t>
      </w:r>
      <w:r w:rsidR="00633723" w:rsidRPr="00424524">
        <w:rPr>
          <w:color w:val="000000" w:themeColor="text1"/>
        </w:rPr>
        <w:t>includes:</w:t>
      </w:r>
    </w:p>
    <w:p w:rsidR="00633723" w:rsidRPr="006F60E3" w:rsidRDefault="00177F2C" w:rsidP="00633723">
      <w:pPr>
        <w:pStyle w:val="ListParagraph"/>
        <w:numPr>
          <w:ilvl w:val="0"/>
          <w:numId w:val="1"/>
        </w:numPr>
        <w:rPr>
          <w:rFonts w:asciiTheme="majorHAnsi" w:hAnsiTheme="majorHAnsi" w:cstheme="majorHAnsi"/>
          <w:bCs/>
        </w:rPr>
      </w:pPr>
      <w:r w:rsidRPr="006F60E3">
        <w:rPr>
          <w:rFonts w:asciiTheme="majorHAnsi" w:hAnsiTheme="majorHAnsi" w:cstheme="majorHAnsi"/>
          <w:bCs/>
          <w:color w:val="000000" w:themeColor="text1"/>
        </w:rPr>
        <w:t>Discharge-weighted average ice meltwater contribution in headwaters of the Indus, the Ganga, and the Brahmaputra, varied between 47 ± 13%, 44 ± 13%, and 29 ± 10%, respectively, which is equivalent to 33.5 ± 6.5 Gt yr</w:t>
      </w:r>
      <w:r w:rsidRPr="006F60E3">
        <w:rPr>
          <w:rFonts w:asciiTheme="majorHAnsi" w:hAnsiTheme="majorHAnsi" w:cstheme="majorHAnsi"/>
          <w:bCs/>
          <w:color w:val="000000" w:themeColor="text1"/>
          <w:vertAlign w:val="superscript"/>
        </w:rPr>
        <w:t>-1</w:t>
      </w:r>
      <w:r w:rsidRPr="006F60E3">
        <w:rPr>
          <w:rFonts w:asciiTheme="majorHAnsi" w:hAnsiTheme="majorHAnsi" w:cstheme="majorHAnsi"/>
          <w:bCs/>
          <w:color w:val="000000" w:themeColor="text1"/>
        </w:rPr>
        <w:t xml:space="preserve"> of melted ice mass</w:t>
      </w:r>
    </w:p>
    <w:p w:rsidR="00633723" w:rsidRPr="00633723" w:rsidRDefault="00633723" w:rsidP="00633723">
      <w:pPr>
        <w:pStyle w:val="ListParagraph"/>
        <w:numPr>
          <w:ilvl w:val="0"/>
          <w:numId w:val="1"/>
        </w:numPr>
        <w:rPr>
          <w:rFonts w:asciiTheme="majorHAnsi" w:hAnsiTheme="majorHAnsi" w:cstheme="majorHAnsi"/>
        </w:rPr>
      </w:pPr>
      <w:r w:rsidRPr="00633723">
        <w:rPr>
          <w:rFonts w:asciiTheme="majorHAnsi" w:hAnsiTheme="majorHAnsi" w:cstheme="majorHAnsi"/>
        </w:rPr>
        <w:t>HNO</w:t>
      </w:r>
      <w:r w:rsidRPr="00633723">
        <w:rPr>
          <w:rFonts w:asciiTheme="majorHAnsi" w:hAnsiTheme="majorHAnsi" w:cstheme="majorHAnsi"/>
          <w:vertAlign w:val="subscript"/>
        </w:rPr>
        <w:t>3</w:t>
      </w:r>
      <w:r w:rsidRPr="00633723">
        <w:rPr>
          <w:rFonts w:asciiTheme="majorHAnsi" w:hAnsiTheme="majorHAnsi" w:cstheme="majorHAnsi"/>
        </w:rPr>
        <w:t>-mediated chemical weathering reactions are important processes that alter the geologic carbon cycle of high-altitude glacierized Himalayan catchments as well as on a global scale.</w:t>
      </w:r>
    </w:p>
    <w:p w:rsidR="00633723" w:rsidRPr="00633723" w:rsidRDefault="00633723" w:rsidP="00633723">
      <w:pPr>
        <w:pStyle w:val="ListParagraph"/>
        <w:numPr>
          <w:ilvl w:val="0"/>
          <w:numId w:val="1"/>
        </w:numPr>
        <w:rPr>
          <w:rFonts w:asciiTheme="majorHAnsi" w:hAnsiTheme="majorHAnsi" w:cstheme="majorHAnsi"/>
        </w:rPr>
      </w:pPr>
      <w:r w:rsidRPr="00633723">
        <w:rPr>
          <w:rFonts w:asciiTheme="majorHAnsi" w:hAnsiTheme="majorHAnsi" w:cstheme="majorHAnsi"/>
        </w:rPr>
        <w:t>Glacier fed small Himalayan lakes (≤0.04 km</w:t>
      </w:r>
      <w:r w:rsidRPr="00633723">
        <w:rPr>
          <w:rFonts w:asciiTheme="majorHAnsi" w:hAnsiTheme="majorHAnsi" w:cstheme="majorHAnsi"/>
          <w:vertAlign w:val="superscript"/>
        </w:rPr>
        <w:t>2</w:t>
      </w:r>
      <w:r w:rsidRPr="00633723">
        <w:rPr>
          <w:rFonts w:asciiTheme="majorHAnsi" w:hAnsiTheme="majorHAnsi" w:cstheme="majorHAnsi"/>
        </w:rPr>
        <w:t>) are a significant emitter of atmospheric CO</w:t>
      </w:r>
      <w:r w:rsidRPr="00633723">
        <w:rPr>
          <w:rFonts w:asciiTheme="majorHAnsi" w:hAnsiTheme="majorHAnsi" w:cstheme="majorHAnsi"/>
          <w:vertAlign w:val="subscript"/>
        </w:rPr>
        <w:t>2</w:t>
      </w:r>
      <w:r w:rsidRPr="00633723">
        <w:rPr>
          <w:rFonts w:asciiTheme="majorHAnsi" w:hAnsiTheme="majorHAnsi" w:cstheme="majorHAnsi"/>
        </w:rPr>
        <w:t xml:space="preserve"> controlled by DIC, and is an emerging—and not an inert—component of the regional carbon budget.</w:t>
      </w:r>
    </w:p>
    <w:p w:rsidR="00633723" w:rsidRPr="00633723" w:rsidRDefault="00633723" w:rsidP="00633723">
      <w:pPr>
        <w:pStyle w:val="ListParagraph"/>
        <w:numPr>
          <w:ilvl w:val="0"/>
          <w:numId w:val="1"/>
        </w:numPr>
        <w:rPr>
          <w:rFonts w:asciiTheme="majorHAnsi" w:hAnsiTheme="majorHAnsi" w:cstheme="majorHAnsi"/>
        </w:rPr>
      </w:pPr>
      <w:r w:rsidRPr="00633723">
        <w:rPr>
          <w:rFonts w:asciiTheme="majorHAnsi" w:hAnsiTheme="majorHAnsi" w:cstheme="majorHAnsi"/>
        </w:rPr>
        <w:t>Planetary boundary layer height dynamics in the Indo-Gangetic Plains, which are far from the Higher Himalaya, modulates pollutant transport to the high mountains of the Himalaya.</w:t>
      </w:r>
    </w:p>
    <w:p w:rsidR="00633723" w:rsidRPr="00633723" w:rsidRDefault="00633723" w:rsidP="00633723">
      <w:pPr>
        <w:pStyle w:val="ListParagraph"/>
        <w:numPr>
          <w:ilvl w:val="0"/>
          <w:numId w:val="1"/>
        </w:numPr>
        <w:rPr>
          <w:rFonts w:asciiTheme="majorHAnsi" w:hAnsiTheme="majorHAnsi" w:cstheme="majorHAnsi"/>
        </w:rPr>
      </w:pPr>
      <w:r w:rsidRPr="00633723">
        <w:rPr>
          <w:rFonts w:asciiTheme="majorHAnsi" w:hAnsiTheme="majorHAnsi" w:cstheme="majorHAnsi"/>
        </w:rPr>
        <w:lastRenderedPageBreak/>
        <w:t>Biomass-derived carbon could be the only primary driver of carbon-induced glacier melting in the western Himalaya.</w:t>
      </w:r>
    </w:p>
    <w:p w:rsidR="00633723" w:rsidRPr="00633723" w:rsidRDefault="00633723" w:rsidP="00633723"/>
    <w:p w:rsidR="00D0345B" w:rsidRDefault="00D0345B" w:rsidP="00F77BA9">
      <w:pPr>
        <w:pStyle w:val="Heading3"/>
        <w:rPr>
          <w:rStyle w:val="selectable-text"/>
        </w:rPr>
      </w:pPr>
    </w:p>
    <w:p w:rsidR="00F77BA9" w:rsidRPr="00424524" w:rsidRDefault="00F77BA9" w:rsidP="00BA5926">
      <w:pPr>
        <w:pStyle w:val="NormalWeb"/>
        <w:rPr>
          <w:rFonts w:asciiTheme="majorHAnsi" w:hAnsiTheme="majorHAnsi" w:cstheme="majorHAnsi"/>
          <w:sz w:val="22"/>
          <w:szCs w:val="22"/>
        </w:rPr>
      </w:pPr>
      <w:r w:rsidRPr="00424524">
        <w:rPr>
          <w:rFonts w:asciiTheme="majorHAnsi" w:hAnsiTheme="majorHAnsi" w:cstheme="majorHAnsi"/>
          <w:sz w:val="22"/>
          <w:szCs w:val="22"/>
        </w:rPr>
        <w:t>Publications</w:t>
      </w:r>
    </w:p>
    <w:p w:rsidR="00F77BA9" w:rsidRPr="00424524" w:rsidRDefault="00F77BA9" w:rsidP="00F77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i/>
          <w:iCs/>
          <w:color w:val="000000"/>
          <w:sz w:val="22"/>
          <w:szCs w:val="22"/>
        </w:rPr>
      </w:pPr>
      <w:r w:rsidRPr="00424524">
        <w:rPr>
          <w:rFonts w:asciiTheme="majorHAnsi" w:hAnsiTheme="majorHAnsi" w:cstheme="majorHAnsi"/>
          <w:color w:val="000000"/>
          <w:sz w:val="22"/>
          <w:szCs w:val="22"/>
        </w:rPr>
        <w:t>(</w:t>
      </w:r>
      <w:r w:rsidR="00177F2C">
        <w:rPr>
          <w:rFonts w:asciiTheme="majorHAnsi" w:hAnsiTheme="majorHAnsi" w:cstheme="majorHAnsi"/>
          <w:color w:val="000000"/>
          <w:sz w:val="22"/>
          <w:szCs w:val="22"/>
        </w:rPr>
        <w:t>9</w:t>
      </w:r>
      <w:r w:rsidRPr="00424524">
        <w:rPr>
          <w:rFonts w:asciiTheme="majorHAnsi" w:hAnsiTheme="majorHAnsi" w:cstheme="majorHAnsi"/>
          <w:color w:val="000000"/>
          <w:sz w:val="22"/>
          <w:szCs w:val="22"/>
        </w:rPr>
        <w:t xml:space="preserve">) </w:t>
      </w:r>
      <w:r w:rsidRPr="00424524">
        <w:rPr>
          <w:rFonts w:asciiTheme="majorHAnsi" w:hAnsiTheme="majorHAnsi" w:cstheme="majorHAnsi"/>
          <w:color w:val="000000"/>
          <w:sz w:val="22"/>
          <w:szCs w:val="22"/>
        </w:rPr>
        <w:tab/>
        <w:t>Pradhan, S.</w:t>
      </w:r>
      <w:r w:rsidRPr="00424524">
        <w:rPr>
          <w:rFonts w:asciiTheme="majorHAnsi" w:hAnsiTheme="majorHAnsi" w:cstheme="majorHAnsi"/>
          <w:b/>
          <w:bCs/>
          <w:sz w:val="22"/>
          <w:szCs w:val="22"/>
        </w:rPr>
        <w:t xml:space="preserve"> *</w:t>
      </w:r>
      <w:r w:rsidRPr="00424524">
        <w:rPr>
          <w:rFonts w:asciiTheme="majorHAnsi" w:hAnsiTheme="majorHAnsi" w:cstheme="majorHAnsi"/>
          <w:color w:val="000000"/>
          <w:sz w:val="22"/>
          <w:szCs w:val="22"/>
        </w:rPr>
        <w:t xml:space="preserve">, Sen, I.S., “Metamorphic CO2 fluxes offset the geological carbon sink in the Himalayan-Tibetan orogen,” </w:t>
      </w:r>
      <w:r w:rsidRPr="00424524">
        <w:rPr>
          <w:rFonts w:asciiTheme="majorHAnsi" w:hAnsiTheme="majorHAnsi" w:cstheme="majorHAnsi"/>
          <w:b/>
          <w:bCs/>
          <w:color w:val="000000"/>
          <w:sz w:val="22"/>
          <w:szCs w:val="22"/>
        </w:rPr>
        <w:t xml:space="preserve">Earth and Planetary Science Letters </w:t>
      </w:r>
      <w:r w:rsidRPr="00424524">
        <w:rPr>
          <w:rFonts w:asciiTheme="majorHAnsi" w:hAnsiTheme="majorHAnsi" w:cstheme="majorHAnsi"/>
          <w:b/>
          <w:bCs/>
          <w:i/>
          <w:iCs/>
          <w:color w:val="000000"/>
          <w:sz w:val="22"/>
          <w:szCs w:val="22"/>
        </w:rPr>
        <w:t>(</w:t>
      </w:r>
      <w:r w:rsidRPr="00424524">
        <w:rPr>
          <w:rFonts w:asciiTheme="majorHAnsi" w:hAnsiTheme="majorHAnsi" w:cstheme="majorHAnsi"/>
          <w:i/>
          <w:iCs/>
          <w:color w:val="000000"/>
          <w:sz w:val="22"/>
          <w:szCs w:val="22"/>
        </w:rPr>
        <w:t>under revision)</w:t>
      </w:r>
    </w:p>
    <w:p w:rsidR="00F77BA9" w:rsidRPr="00424524" w:rsidRDefault="00F77BA9" w:rsidP="00F77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color w:val="222222"/>
          <w:sz w:val="22"/>
          <w:szCs w:val="22"/>
          <w:shd w:val="clear" w:color="auto" w:fill="FFFFFF"/>
        </w:rPr>
      </w:pPr>
      <w:r w:rsidRPr="00424524">
        <w:rPr>
          <w:rFonts w:asciiTheme="majorHAnsi" w:hAnsiTheme="majorHAnsi" w:cstheme="majorHAnsi"/>
          <w:color w:val="000000"/>
          <w:sz w:val="22"/>
          <w:szCs w:val="22"/>
        </w:rPr>
        <w:t>(</w:t>
      </w:r>
      <w:r w:rsidR="00177F2C">
        <w:rPr>
          <w:rFonts w:asciiTheme="majorHAnsi" w:hAnsiTheme="majorHAnsi" w:cstheme="majorHAnsi"/>
          <w:color w:val="000000"/>
          <w:sz w:val="22"/>
          <w:szCs w:val="22"/>
        </w:rPr>
        <w:t>8</w:t>
      </w:r>
      <w:r w:rsidRPr="00424524">
        <w:rPr>
          <w:rFonts w:asciiTheme="majorHAnsi" w:hAnsiTheme="majorHAnsi" w:cstheme="majorHAnsi"/>
          <w:color w:val="000000"/>
          <w:sz w:val="22"/>
          <w:szCs w:val="22"/>
        </w:rPr>
        <w:t xml:space="preserve">) </w:t>
      </w:r>
      <w:r w:rsidRPr="00424524">
        <w:rPr>
          <w:rFonts w:asciiTheme="majorHAnsi" w:hAnsiTheme="majorHAnsi" w:cstheme="majorHAnsi"/>
          <w:color w:val="000000"/>
          <w:sz w:val="22"/>
          <w:szCs w:val="22"/>
        </w:rPr>
        <w:tab/>
        <w:t xml:space="preserve">Roy, N*, Sen I.S. </w:t>
      </w:r>
      <w:r w:rsidRPr="00424524">
        <w:rPr>
          <w:rFonts w:asciiTheme="majorHAnsi" w:hAnsiTheme="majorHAnsi" w:cstheme="majorHAnsi"/>
          <w:color w:val="222222"/>
          <w:sz w:val="22"/>
          <w:szCs w:val="22"/>
          <w:shd w:val="clear" w:color="auto" w:fill="FFFFFF"/>
        </w:rPr>
        <w:t xml:space="preserve">CO2 consumption rates in the glacierized Himalayan headwaters: The importance of sulfuric and nitric acid-mediated chemical weathering reactions in geologic carbon cycle (2023). </w:t>
      </w:r>
      <w:r w:rsidRPr="00424524">
        <w:rPr>
          <w:rFonts w:asciiTheme="majorHAnsi" w:hAnsiTheme="majorHAnsi" w:cstheme="majorHAnsi"/>
          <w:b/>
          <w:bCs/>
          <w:color w:val="222222"/>
          <w:sz w:val="22"/>
          <w:szCs w:val="22"/>
          <w:shd w:val="clear" w:color="auto" w:fill="FFFFFF"/>
        </w:rPr>
        <w:t>Geochemistry, Geophysics, Geosystems</w:t>
      </w:r>
      <w:r w:rsidRPr="00424524">
        <w:rPr>
          <w:rFonts w:asciiTheme="majorHAnsi" w:hAnsiTheme="majorHAnsi" w:cstheme="majorHAnsi"/>
          <w:color w:val="222222"/>
          <w:sz w:val="22"/>
          <w:szCs w:val="22"/>
          <w:shd w:val="clear" w:color="auto" w:fill="FFFFFF"/>
        </w:rPr>
        <w:t xml:space="preserve">, 24, </w:t>
      </w:r>
      <w:r w:rsidRPr="00424524">
        <w:rPr>
          <w:rFonts w:asciiTheme="majorHAnsi" w:hAnsiTheme="majorHAnsi" w:cstheme="majorHAnsi"/>
          <w:sz w:val="22"/>
          <w:szCs w:val="22"/>
        </w:rPr>
        <w:t>e2023GC010919</w:t>
      </w:r>
      <w:r w:rsidRPr="00424524">
        <w:rPr>
          <w:rFonts w:asciiTheme="majorHAnsi" w:hAnsiTheme="majorHAnsi" w:cstheme="majorHAnsi"/>
          <w:color w:val="222222"/>
          <w:sz w:val="22"/>
          <w:szCs w:val="22"/>
          <w:shd w:val="clear" w:color="auto" w:fill="FFFFFF"/>
        </w:rPr>
        <w:t xml:space="preserve">, </w:t>
      </w:r>
      <w:hyperlink r:id="rId10" w:history="1">
        <w:r w:rsidRPr="00424524">
          <w:rPr>
            <w:rStyle w:val="Hyperlink"/>
            <w:rFonts w:asciiTheme="majorHAnsi" w:hAnsiTheme="majorHAnsi" w:cstheme="majorHAnsi"/>
            <w:sz w:val="22"/>
            <w:szCs w:val="22"/>
          </w:rPr>
          <w:t>https://doi.org/10.1029/2023GC010919</w:t>
        </w:r>
      </w:hyperlink>
    </w:p>
    <w:p w:rsidR="00F77BA9" w:rsidRPr="00424524" w:rsidRDefault="00F77BA9" w:rsidP="00F77BA9">
      <w:pPr>
        <w:ind w:left="540" w:hanging="450"/>
        <w:rPr>
          <w:rFonts w:asciiTheme="majorHAnsi" w:hAnsiTheme="majorHAnsi" w:cstheme="majorHAnsi"/>
          <w:color w:val="4472C4" w:themeColor="accent1"/>
          <w:sz w:val="22"/>
          <w:szCs w:val="22"/>
        </w:rPr>
      </w:pPr>
      <w:r w:rsidRPr="00424524">
        <w:rPr>
          <w:rFonts w:asciiTheme="majorHAnsi" w:hAnsiTheme="majorHAnsi" w:cstheme="majorHAnsi"/>
          <w:color w:val="000000"/>
          <w:sz w:val="22"/>
          <w:szCs w:val="22"/>
        </w:rPr>
        <w:t>(</w:t>
      </w:r>
      <w:r w:rsidR="00177F2C">
        <w:rPr>
          <w:rFonts w:asciiTheme="majorHAnsi" w:hAnsiTheme="majorHAnsi" w:cstheme="majorHAnsi"/>
          <w:color w:val="000000"/>
          <w:sz w:val="22"/>
          <w:szCs w:val="22"/>
        </w:rPr>
        <w:t>7</w:t>
      </w:r>
      <w:r w:rsidRPr="00424524">
        <w:rPr>
          <w:rFonts w:asciiTheme="majorHAnsi" w:hAnsiTheme="majorHAnsi" w:cstheme="majorHAnsi"/>
          <w:color w:val="000000"/>
          <w:sz w:val="22"/>
          <w:szCs w:val="22"/>
        </w:rPr>
        <w:t xml:space="preserve">) </w:t>
      </w:r>
      <w:r w:rsidRPr="00424524">
        <w:rPr>
          <w:rFonts w:asciiTheme="majorHAnsi" w:hAnsiTheme="majorHAnsi" w:cstheme="majorHAnsi"/>
          <w:color w:val="000000"/>
          <w:sz w:val="22"/>
          <w:szCs w:val="22"/>
        </w:rPr>
        <w:tab/>
        <w:t>Shukla, T,</w:t>
      </w:r>
      <w:r w:rsidRPr="00424524">
        <w:rPr>
          <w:rFonts w:asciiTheme="majorHAnsi" w:hAnsiTheme="majorHAnsi" w:cstheme="majorHAnsi"/>
          <w:bCs/>
          <w:sz w:val="22"/>
          <w:szCs w:val="22"/>
        </w:rPr>
        <w:t xml:space="preserve"> **</w:t>
      </w:r>
      <w:r w:rsidRPr="00424524">
        <w:rPr>
          <w:rFonts w:asciiTheme="majorHAnsi" w:hAnsiTheme="majorHAnsi" w:cstheme="majorHAnsi"/>
          <w:color w:val="000000"/>
          <w:sz w:val="22"/>
          <w:szCs w:val="22"/>
        </w:rPr>
        <w:t xml:space="preserve"> Sen, I.S.; </w:t>
      </w:r>
      <w:proofErr w:type="spellStart"/>
      <w:r w:rsidRPr="00424524">
        <w:rPr>
          <w:rFonts w:asciiTheme="majorHAnsi" w:hAnsiTheme="majorHAnsi" w:cstheme="majorHAnsi"/>
          <w:color w:val="000000"/>
          <w:sz w:val="22"/>
          <w:szCs w:val="22"/>
        </w:rPr>
        <w:t>Sundriyal</w:t>
      </w:r>
      <w:proofErr w:type="spellEnd"/>
      <w:r w:rsidRPr="00424524">
        <w:rPr>
          <w:rFonts w:asciiTheme="majorHAnsi" w:hAnsiTheme="majorHAnsi" w:cstheme="majorHAnsi"/>
          <w:color w:val="000000"/>
          <w:sz w:val="22"/>
          <w:szCs w:val="22"/>
        </w:rPr>
        <w:t xml:space="preserve"> S.,</w:t>
      </w:r>
      <w:r w:rsidRPr="00424524">
        <w:rPr>
          <w:rFonts w:asciiTheme="majorHAnsi" w:hAnsiTheme="majorHAnsi" w:cstheme="majorHAnsi"/>
          <w:bCs/>
          <w:sz w:val="22"/>
          <w:szCs w:val="22"/>
        </w:rPr>
        <w:t xml:space="preserve"> </w:t>
      </w:r>
      <w:r w:rsidRPr="00424524">
        <w:rPr>
          <w:rFonts w:asciiTheme="majorHAnsi" w:hAnsiTheme="majorHAnsi" w:cstheme="majorHAnsi"/>
          <w:color w:val="000000"/>
          <w:sz w:val="22"/>
          <w:szCs w:val="22"/>
        </w:rPr>
        <w:t xml:space="preserve">Carbon emissions from emerging glacier-fed Himalayan lakes, </w:t>
      </w:r>
      <w:r w:rsidRPr="00424524">
        <w:rPr>
          <w:rFonts w:asciiTheme="majorHAnsi" w:hAnsiTheme="majorHAnsi" w:cstheme="majorHAnsi"/>
          <w:b/>
          <w:bCs/>
          <w:color w:val="000000"/>
          <w:sz w:val="22"/>
          <w:szCs w:val="22"/>
        </w:rPr>
        <w:t xml:space="preserve">Global and Planetary Changes, </w:t>
      </w:r>
      <w:r w:rsidRPr="00424524">
        <w:rPr>
          <w:rFonts w:asciiTheme="majorHAnsi" w:hAnsiTheme="majorHAnsi" w:cstheme="majorHAnsi"/>
          <w:color w:val="000000"/>
          <w:sz w:val="22"/>
          <w:szCs w:val="22"/>
        </w:rPr>
        <w:t>Volume 225, June 2023, 104134</w:t>
      </w:r>
      <w:r w:rsidRPr="00424524">
        <w:rPr>
          <w:rFonts w:asciiTheme="majorHAnsi" w:hAnsiTheme="majorHAnsi" w:cstheme="majorHAnsi"/>
          <w:b/>
          <w:bCs/>
          <w:color w:val="000000"/>
          <w:sz w:val="22"/>
          <w:szCs w:val="22"/>
        </w:rPr>
        <w:t xml:space="preserve"> </w:t>
      </w:r>
      <w:hyperlink r:id="rId11" w:tgtFrame="_blank" w:tooltip="Persistent link using digital object identifier" w:history="1">
        <w:r w:rsidRPr="00424524">
          <w:rPr>
            <w:rStyle w:val="anchor-text"/>
            <w:rFonts w:asciiTheme="majorHAnsi" w:hAnsiTheme="majorHAnsi" w:cstheme="majorHAnsi"/>
            <w:color w:val="4472C4" w:themeColor="accent1"/>
            <w:sz w:val="22"/>
            <w:szCs w:val="22"/>
            <w:u w:val="single"/>
          </w:rPr>
          <w:t>https://doi.org/10.1016/j.gloplacha.2023.104134</w:t>
        </w:r>
      </w:hyperlink>
    </w:p>
    <w:p w:rsidR="00F77BA9" w:rsidRPr="00424524" w:rsidRDefault="00F77BA9"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6</w:t>
      </w:r>
      <w:r w:rsidRPr="00424524">
        <w:rPr>
          <w:rFonts w:asciiTheme="majorHAnsi" w:hAnsiTheme="majorHAnsi" w:cstheme="majorHAnsi"/>
          <w:sz w:val="22"/>
          <w:szCs w:val="22"/>
        </w:rPr>
        <w:t xml:space="preserve">)    Mitra, </w:t>
      </w:r>
      <w:proofErr w:type="gramStart"/>
      <w:r w:rsidRPr="00424524">
        <w:rPr>
          <w:rFonts w:asciiTheme="majorHAnsi" w:hAnsiTheme="majorHAnsi" w:cstheme="majorHAnsi"/>
          <w:sz w:val="22"/>
          <w:szCs w:val="22"/>
        </w:rPr>
        <w:t>A.,</w:t>
      </w:r>
      <w:r w:rsidRPr="00424524">
        <w:rPr>
          <w:rFonts w:asciiTheme="majorHAnsi" w:hAnsiTheme="majorHAnsi" w:cstheme="majorHAnsi"/>
          <w:b/>
          <w:bCs/>
          <w:sz w:val="22"/>
          <w:szCs w:val="22"/>
        </w:rPr>
        <w:t>*</w:t>
      </w:r>
      <w:proofErr w:type="gramEnd"/>
      <w:r w:rsidRPr="00424524">
        <w:rPr>
          <w:rFonts w:asciiTheme="majorHAnsi" w:hAnsiTheme="majorHAnsi" w:cstheme="majorHAnsi"/>
          <w:sz w:val="22"/>
          <w:szCs w:val="22"/>
        </w:rPr>
        <w:t xml:space="preserve"> Sen, I.S., Pandey, S.K., </w:t>
      </w:r>
      <w:proofErr w:type="spellStart"/>
      <w:r w:rsidRPr="00424524">
        <w:rPr>
          <w:rFonts w:asciiTheme="majorHAnsi" w:hAnsiTheme="majorHAnsi" w:cstheme="majorHAnsi"/>
          <w:sz w:val="22"/>
          <w:szCs w:val="22"/>
        </w:rPr>
        <w:t>Velu</w:t>
      </w:r>
      <w:proofErr w:type="spellEnd"/>
      <w:r w:rsidRPr="00424524">
        <w:rPr>
          <w:rFonts w:asciiTheme="majorHAnsi" w:hAnsiTheme="majorHAnsi" w:cstheme="majorHAnsi"/>
          <w:sz w:val="22"/>
          <w:szCs w:val="22"/>
        </w:rPr>
        <w:t xml:space="preserve">, V., Reisberg, L., </w:t>
      </w:r>
      <w:proofErr w:type="spellStart"/>
      <w:r w:rsidRPr="00424524">
        <w:rPr>
          <w:rFonts w:asciiTheme="majorHAnsi" w:hAnsiTheme="majorHAnsi" w:cstheme="majorHAnsi"/>
          <w:sz w:val="22"/>
          <w:szCs w:val="22"/>
        </w:rPr>
        <w:t>Bizimis</w:t>
      </w:r>
      <w:proofErr w:type="spellEnd"/>
      <w:r w:rsidRPr="00424524">
        <w:rPr>
          <w:rFonts w:asciiTheme="majorHAnsi" w:hAnsiTheme="majorHAnsi" w:cstheme="majorHAnsi"/>
          <w:sz w:val="22"/>
          <w:szCs w:val="22"/>
        </w:rPr>
        <w:t>, M., Cloquet, C., Nizam, S.</w:t>
      </w:r>
      <w:r w:rsidRPr="00424524">
        <w:rPr>
          <w:rFonts w:asciiTheme="majorHAnsi" w:hAnsiTheme="majorHAnsi" w:cstheme="majorHAnsi"/>
          <w:b/>
          <w:bCs/>
          <w:sz w:val="22"/>
          <w:szCs w:val="22"/>
        </w:rPr>
        <w:t>*</w:t>
      </w:r>
      <w:r w:rsidRPr="00424524">
        <w:rPr>
          <w:rFonts w:asciiTheme="majorHAnsi" w:hAnsiTheme="majorHAnsi" w:cstheme="majorHAnsi"/>
          <w:sz w:val="22"/>
          <w:szCs w:val="22"/>
        </w:rPr>
        <w:t xml:space="preserve"> Lead Isotope Evidence for Enhanced Anthropogenic Particle Transport to the Himalayas during Summer Months; (2021) </w:t>
      </w:r>
      <w:r w:rsidRPr="00424524">
        <w:rPr>
          <w:rFonts w:asciiTheme="majorHAnsi" w:hAnsiTheme="majorHAnsi" w:cstheme="majorHAnsi"/>
          <w:b/>
          <w:bCs/>
          <w:sz w:val="22"/>
          <w:szCs w:val="22"/>
        </w:rPr>
        <w:t>Environmental Science and Technology</w:t>
      </w:r>
      <w:r w:rsidRPr="00424524">
        <w:rPr>
          <w:rFonts w:asciiTheme="majorHAnsi" w:hAnsiTheme="majorHAnsi" w:cstheme="majorHAnsi"/>
          <w:sz w:val="22"/>
          <w:szCs w:val="22"/>
        </w:rPr>
        <w:t xml:space="preserve">, 55 (20), pp. 13697-13708. </w:t>
      </w:r>
      <w:hyperlink r:id="rId12" w:tooltip="DOI URL" w:history="1">
        <w:r w:rsidR="0004405C" w:rsidRPr="00424524">
          <w:rPr>
            <w:rFonts w:asciiTheme="majorHAnsi" w:hAnsiTheme="majorHAnsi" w:cstheme="majorHAnsi"/>
            <w:color w:val="0000FF"/>
            <w:sz w:val="22"/>
            <w:szCs w:val="22"/>
            <w:u w:val="single"/>
          </w:rPr>
          <w:t>https://doi.org/10.1021/acs.est.1c03830</w:t>
        </w:r>
      </w:hyperlink>
    </w:p>
    <w:p w:rsidR="0004405C" w:rsidRPr="00424524" w:rsidRDefault="00F77BA9" w:rsidP="0004405C">
      <w:pPr>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5</w:t>
      </w:r>
      <w:r w:rsidRPr="00424524">
        <w:rPr>
          <w:rFonts w:asciiTheme="majorHAnsi" w:hAnsiTheme="majorHAnsi" w:cstheme="majorHAnsi"/>
          <w:sz w:val="22"/>
          <w:szCs w:val="22"/>
        </w:rPr>
        <w:t xml:space="preserve">)     Nizam, </w:t>
      </w:r>
      <w:proofErr w:type="gramStart"/>
      <w:r w:rsidRPr="00424524">
        <w:rPr>
          <w:rFonts w:asciiTheme="majorHAnsi" w:hAnsiTheme="majorHAnsi" w:cstheme="majorHAnsi"/>
          <w:sz w:val="22"/>
          <w:szCs w:val="22"/>
        </w:rPr>
        <w:t>S.,</w:t>
      </w:r>
      <w:r w:rsidRPr="00424524">
        <w:rPr>
          <w:rFonts w:asciiTheme="majorHAnsi" w:hAnsiTheme="majorHAnsi" w:cstheme="majorHAnsi"/>
          <w:b/>
          <w:bCs/>
          <w:sz w:val="22"/>
          <w:szCs w:val="22"/>
        </w:rPr>
        <w:t>*</w:t>
      </w:r>
      <w:proofErr w:type="gramEnd"/>
      <w:r w:rsidRPr="00424524">
        <w:rPr>
          <w:rFonts w:asciiTheme="majorHAnsi" w:hAnsiTheme="majorHAnsi" w:cstheme="majorHAnsi"/>
          <w:sz w:val="22"/>
          <w:szCs w:val="22"/>
        </w:rPr>
        <w:t xml:space="preserve"> Sen, I.S., Shukla, T.,</w:t>
      </w:r>
      <w:r w:rsidRPr="00424524">
        <w:rPr>
          <w:rFonts w:asciiTheme="majorHAnsi" w:hAnsiTheme="majorHAnsi" w:cstheme="majorHAnsi"/>
          <w:bCs/>
          <w:sz w:val="22"/>
          <w:szCs w:val="22"/>
        </w:rPr>
        <w:t>**</w:t>
      </w:r>
      <w:r w:rsidRPr="00424524">
        <w:rPr>
          <w:rFonts w:asciiTheme="majorHAnsi" w:hAnsiTheme="majorHAnsi" w:cstheme="majorHAnsi"/>
          <w:sz w:val="22"/>
          <w:szCs w:val="22"/>
        </w:rPr>
        <w:t xml:space="preserve"> Selby, D. Melting of the Chhota Shigri Glacier, Western Himalaya, Insensitive to Anthropogenic Emission Residues: Insights from Geochemical Evidence; (2021) </w:t>
      </w:r>
      <w:r w:rsidRPr="00424524">
        <w:rPr>
          <w:rFonts w:asciiTheme="majorHAnsi" w:hAnsiTheme="majorHAnsi" w:cstheme="majorHAnsi"/>
          <w:b/>
          <w:bCs/>
          <w:sz w:val="22"/>
          <w:szCs w:val="22"/>
        </w:rPr>
        <w:t>Geophysical Research Letters</w:t>
      </w:r>
      <w:r w:rsidRPr="00424524">
        <w:rPr>
          <w:rFonts w:asciiTheme="majorHAnsi" w:hAnsiTheme="majorHAnsi" w:cstheme="majorHAnsi"/>
          <w:sz w:val="22"/>
          <w:szCs w:val="22"/>
        </w:rPr>
        <w:t xml:space="preserve">, 48 (19), art. no. e2021GL092801. </w:t>
      </w:r>
      <w:hyperlink r:id="rId13" w:history="1">
        <w:r w:rsidR="0004405C" w:rsidRPr="00424524">
          <w:rPr>
            <w:rStyle w:val="Hyperlink"/>
            <w:rFonts w:asciiTheme="majorHAnsi" w:hAnsiTheme="majorHAnsi" w:cstheme="majorHAnsi"/>
            <w:sz w:val="22"/>
            <w:szCs w:val="22"/>
          </w:rPr>
          <w:t>https://doi.org/10.1029/2021GL092801</w:t>
        </w:r>
      </w:hyperlink>
    </w:p>
    <w:p w:rsidR="00F77BA9" w:rsidRPr="00424524" w:rsidRDefault="00F77BA9"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4</w:t>
      </w:r>
      <w:r w:rsidRPr="00424524">
        <w:rPr>
          <w:rFonts w:asciiTheme="majorHAnsi" w:hAnsiTheme="majorHAnsi" w:cstheme="majorHAnsi"/>
          <w:sz w:val="22"/>
          <w:szCs w:val="22"/>
        </w:rPr>
        <w:t xml:space="preserve">)    Shukla, </w:t>
      </w:r>
      <w:proofErr w:type="gramStart"/>
      <w:r w:rsidRPr="00424524">
        <w:rPr>
          <w:rFonts w:asciiTheme="majorHAnsi" w:hAnsiTheme="majorHAnsi" w:cstheme="majorHAnsi"/>
          <w:sz w:val="22"/>
          <w:szCs w:val="22"/>
        </w:rPr>
        <w:t>T.,</w:t>
      </w:r>
      <w:r w:rsidRPr="00424524">
        <w:rPr>
          <w:rFonts w:asciiTheme="majorHAnsi" w:hAnsiTheme="majorHAnsi" w:cstheme="majorHAnsi"/>
          <w:bCs/>
          <w:sz w:val="22"/>
          <w:szCs w:val="22"/>
        </w:rPr>
        <w:t>*</w:t>
      </w:r>
      <w:proofErr w:type="gramEnd"/>
      <w:r w:rsidRPr="00424524">
        <w:rPr>
          <w:rFonts w:asciiTheme="majorHAnsi" w:hAnsiTheme="majorHAnsi" w:cstheme="majorHAnsi"/>
          <w:bCs/>
          <w:sz w:val="22"/>
          <w:szCs w:val="22"/>
        </w:rPr>
        <w:t>*</w:t>
      </w:r>
      <w:r w:rsidRPr="00424524">
        <w:rPr>
          <w:rFonts w:asciiTheme="majorHAnsi" w:hAnsiTheme="majorHAnsi" w:cstheme="majorHAnsi"/>
          <w:sz w:val="22"/>
          <w:szCs w:val="22"/>
        </w:rPr>
        <w:t xml:space="preserve"> Sen, I.S. Preparing for Floods on the Third Pole; (2021) </w:t>
      </w:r>
      <w:r w:rsidRPr="00424524">
        <w:rPr>
          <w:rFonts w:asciiTheme="majorHAnsi" w:hAnsiTheme="majorHAnsi" w:cstheme="majorHAnsi"/>
          <w:b/>
          <w:bCs/>
          <w:sz w:val="22"/>
          <w:szCs w:val="22"/>
        </w:rPr>
        <w:t>Science</w:t>
      </w:r>
      <w:r w:rsidRPr="00424524">
        <w:rPr>
          <w:rFonts w:asciiTheme="majorHAnsi" w:hAnsiTheme="majorHAnsi" w:cstheme="majorHAnsi"/>
          <w:sz w:val="22"/>
          <w:szCs w:val="22"/>
        </w:rPr>
        <w:t>, 372 (6539), pp. 232-234. DOI: 10.1126/</w:t>
      </w:r>
      <w:proofErr w:type="gramStart"/>
      <w:r w:rsidRPr="00424524">
        <w:rPr>
          <w:rFonts w:asciiTheme="majorHAnsi" w:hAnsiTheme="majorHAnsi" w:cstheme="majorHAnsi"/>
          <w:sz w:val="22"/>
          <w:szCs w:val="22"/>
        </w:rPr>
        <w:t>science.abh</w:t>
      </w:r>
      <w:proofErr w:type="gramEnd"/>
      <w:r w:rsidRPr="00424524">
        <w:rPr>
          <w:rFonts w:asciiTheme="majorHAnsi" w:hAnsiTheme="majorHAnsi" w:cstheme="majorHAnsi"/>
          <w:sz w:val="22"/>
          <w:szCs w:val="22"/>
        </w:rPr>
        <w:t>3558</w:t>
      </w:r>
    </w:p>
    <w:p w:rsidR="00F77BA9" w:rsidRPr="00424524" w:rsidRDefault="00F77BA9"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3</w:t>
      </w:r>
      <w:r w:rsidRPr="00424524">
        <w:rPr>
          <w:rFonts w:asciiTheme="majorHAnsi" w:hAnsiTheme="majorHAnsi" w:cstheme="majorHAnsi"/>
          <w:sz w:val="22"/>
          <w:szCs w:val="22"/>
        </w:rPr>
        <w:t xml:space="preserve">)     Shukla, </w:t>
      </w:r>
      <w:proofErr w:type="gramStart"/>
      <w:r w:rsidRPr="00424524">
        <w:rPr>
          <w:rFonts w:asciiTheme="majorHAnsi" w:hAnsiTheme="majorHAnsi" w:cstheme="majorHAnsi"/>
          <w:sz w:val="22"/>
          <w:szCs w:val="22"/>
        </w:rPr>
        <w:t>T.,</w:t>
      </w:r>
      <w:r w:rsidRPr="00424524">
        <w:rPr>
          <w:rFonts w:asciiTheme="majorHAnsi" w:hAnsiTheme="majorHAnsi" w:cstheme="majorHAnsi"/>
          <w:bCs/>
          <w:sz w:val="22"/>
          <w:szCs w:val="22"/>
        </w:rPr>
        <w:t>*</w:t>
      </w:r>
      <w:proofErr w:type="gramEnd"/>
      <w:r w:rsidRPr="00424524">
        <w:rPr>
          <w:rFonts w:asciiTheme="majorHAnsi" w:hAnsiTheme="majorHAnsi" w:cstheme="majorHAnsi"/>
          <w:bCs/>
          <w:sz w:val="22"/>
          <w:szCs w:val="22"/>
        </w:rPr>
        <w:t xml:space="preserve">* </w:t>
      </w:r>
      <w:proofErr w:type="spellStart"/>
      <w:r w:rsidRPr="00424524">
        <w:rPr>
          <w:rFonts w:asciiTheme="majorHAnsi" w:hAnsiTheme="majorHAnsi" w:cstheme="majorHAnsi"/>
          <w:sz w:val="22"/>
          <w:szCs w:val="22"/>
        </w:rPr>
        <w:t>Sundriyal</w:t>
      </w:r>
      <w:proofErr w:type="spellEnd"/>
      <w:r w:rsidRPr="00424524">
        <w:rPr>
          <w:rFonts w:asciiTheme="majorHAnsi" w:hAnsiTheme="majorHAnsi" w:cstheme="majorHAnsi"/>
          <w:sz w:val="22"/>
          <w:szCs w:val="22"/>
        </w:rPr>
        <w:t xml:space="preserve">, S., Sen, I.S. Contemporary Inorganic Carbon Fluxes from Rapidly Changing Glacierized Watersheds of the Himalaya; (2020) </w:t>
      </w:r>
      <w:r w:rsidRPr="00424524">
        <w:rPr>
          <w:rFonts w:asciiTheme="majorHAnsi" w:hAnsiTheme="majorHAnsi" w:cstheme="majorHAnsi"/>
          <w:b/>
          <w:bCs/>
          <w:sz w:val="22"/>
          <w:szCs w:val="22"/>
        </w:rPr>
        <w:t>Journal of Hydrology</w:t>
      </w:r>
      <w:r w:rsidRPr="00424524">
        <w:rPr>
          <w:rFonts w:asciiTheme="majorHAnsi" w:hAnsiTheme="majorHAnsi" w:cstheme="majorHAnsi"/>
          <w:sz w:val="22"/>
          <w:szCs w:val="22"/>
        </w:rPr>
        <w:t xml:space="preserve">, 587, art. no. 124972. </w:t>
      </w:r>
      <w:hyperlink r:id="rId14" w:tgtFrame="_blank" w:tooltip="Persistent link using digital object identifier" w:history="1">
        <w:r w:rsidR="0004405C" w:rsidRPr="00424524">
          <w:rPr>
            <w:rStyle w:val="anchor-text"/>
            <w:rFonts w:asciiTheme="majorHAnsi" w:hAnsiTheme="majorHAnsi" w:cstheme="majorHAnsi"/>
            <w:color w:val="0000FF"/>
            <w:sz w:val="22"/>
            <w:szCs w:val="22"/>
            <w:u w:val="single"/>
          </w:rPr>
          <w:t>https://doi.org/10.1016/j.jhydrol.2020.124972</w:t>
        </w:r>
      </w:hyperlink>
    </w:p>
    <w:p w:rsidR="00F77BA9" w:rsidRPr="00424524" w:rsidRDefault="00F77BA9"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2</w:t>
      </w:r>
      <w:r w:rsidRPr="00424524">
        <w:rPr>
          <w:rFonts w:asciiTheme="majorHAnsi" w:hAnsiTheme="majorHAnsi" w:cstheme="majorHAnsi"/>
          <w:sz w:val="22"/>
          <w:szCs w:val="22"/>
        </w:rPr>
        <w:t>)   Nizam, S.,</w:t>
      </w:r>
      <w:r w:rsidRPr="00424524">
        <w:rPr>
          <w:rFonts w:asciiTheme="majorHAnsi" w:hAnsiTheme="majorHAnsi" w:cstheme="majorHAnsi"/>
          <w:b/>
          <w:bCs/>
          <w:sz w:val="22"/>
          <w:szCs w:val="22"/>
        </w:rPr>
        <w:t xml:space="preserve"> *</w:t>
      </w:r>
      <w:r w:rsidRPr="00424524">
        <w:rPr>
          <w:rFonts w:asciiTheme="majorHAnsi" w:hAnsiTheme="majorHAnsi" w:cstheme="majorHAnsi"/>
          <w:sz w:val="22"/>
          <w:szCs w:val="22"/>
        </w:rPr>
        <w:t xml:space="preserve"> Sen, I.S., </w:t>
      </w:r>
      <w:proofErr w:type="spellStart"/>
      <w:r w:rsidRPr="00424524">
        <w:rPr>
          <w:rFonts w:asciiTheme="majorHAnsi" w:hAnsiTheme="majorHAnsi" w:cstheme="majorHAnsi"/>
          <w:sz w:val="22"/>
          <w:szCs w:val="22"/>
        </w:rPr>
        <w:t>Vinoj</w:t>
      </w:r>
      <w:proofErr w:type="spellEnd"/>
      <w:r w:rsidRPr="00424524">
        <w:rPr>
          <w:rFonts w:asciiTheme="majorHAnsi" w:hAnsiTheme="majorHAnsi" w:cstheme="majorHAnsi"/>
          <w:sz w:val="22"/>
          <w:szCs w:val="22"/>
        </w:rPr>
        <w:t xml:space="preserve">, V., </w:t>
      </w:r>
      <w:proofErr w:type="spellStart"/>
      <w:r w:rsidRPr="00424524">
        <w:rPr>
          <w:rFonts w:asciiTheme="majorHAnsi" w:hAnsiTheme="majorHAnsi" w:cstheme="majorHAnsi"/>
          <w:sz w:val="22"/>
          <w:szCs w:val="22"/>
        </w:rPr>
        <w:t>Galy</w:t>
      </w:r>
      <w:proofErr w:type="spellEnd"/>
      <w:r w:rsidRPr="00424524">
        <w:rPr>
          <w:rFonts w:asciiTheme="majorHAnsi" w:hAnsiTheme="majorHAnsi" w:cstheme="majorHAnsi"/>
          <w:sz w:val="22"/>
          <w:szCs w:val="22"/>
        </w:rPr>
        <w:t xml:space="preserve">, V., Selby, D., Azam, M.F., Pandey, S.K., Creaser, R.A., Agarwal, A.K., Singh, A.P., </w:t>
      </w:r>
      <w:proofErr w:type="spellStart"/>
      <w:r w:rsidRPr="00424524">
        <w:rPr>
          <w:rFonts w:asciiTheme="majorHAnsi" w:hAnsiTheme="majorHAnsi" w:cstheme="majorHAnsi"/>
          <w:sz w:val="22"/>
          <w:szCs w:val="22"/>
        </w:rPr>
        <w:t>Bizimis</w:t>
      </w:r>
      <w:proofErr w:type="spellEnd"/>
      <w:r w:rsidRPr="00424524">
        <w:rPr>
          <w:rFonts w:asciiTheme="majorHAnsi" w:hAnsiTheme="majorHAnsi" w:cstheme="majorHAnsi"/>
          <w:sz w:val="22"/>
          <w:szCs w:val="22"/>
        </w:rPr>
        <w:t xml:space="preserve">, M. Biomass-Derived Provenance Dominates Glacial Surface Organic Carbon in the Western Himalaya; (2020) </w:t>
      </w:r>
      <w:r w:rsidRPr="00424524">
        <w:rPr>
          <w:rFonts w:asciiTheme="majorHAnsi" w:hAnsiTheme="majorHAnsi" w:cstheme="majorHAnsi"/>
          <w:b/>
          <w:bCs/>
          <w:sz w:val="22"/>
          <w:szCs w:val="22"/>
        </w:rPr>
        <w:t>Environmental Science and Technology</w:t>
      </w:r>
      <w:r w:rsidRPr="00424524">
        <w:rPr>
          <w:rFonts w:asciiTheme="majorHAnsi" w:hAnsiTheme="majorHAnsi" w:cstheme="majorHAnsi"/>
          <w:sz w:val="22"/>
          <w:szCs w:val="22"/>
        </w:rPr>
        <w:t xml:space="preserve">, 54 (14), pp. 8612-8621. </w:t>
      </w:r>
      <w:hyperlink r:id="rId15" w:tooltip="DOI URL" w:history="1">
        <w:r w:rsidR="0004405C" w:rsidRPr="00424524">
          <w:rPr>
            <w:rFonts w:asciiTheme="majorHAnsi" w:hAnsiTheme="majorHAnsi" w:cstheme="majorHAnsi"/>
            <w:color w:val="0000FF"/>
            <w:sz w:val="22"/>
            <w:szCs w:val="22"/>
            <w:u w:val="single"/>
          </w:rPr>
          <w:t>https://doi.org/10.1021/acs.est.0c02710</w:t>
        </w:r>
      </w:hyperlink>
    </w:p>
    <w:p w:rsidR="00F77BA9" w:rsidRDefault="00F77BA9"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sidRPr="00424524">
        <w:rPr>
          <w:rFonts w:asciiTheme="majorHAnsi" w:hAnsiTheme="majorHAnsi" w:cstheme="majorHAnsi"/>
          <w:sz w:val="22"/>
          <w:szCs w:val="22"/>
        </w:rPr>
        <w:t>(</w:t>
      </w:r>
      <w:r w:rsidR="00177F2C">
        <w:rPr>
          <w:rFonts w:asciiTheme="majorHAnsi" w:hAnsiTheme="majorHAnsi" w:cstheme="majorHAnsi"/>
          <w:sz w:val="22"/>
          <w:szCs w:val="22"/>
        </w:rPr>
        <w:t>1</w:t>
      </w:r>
      <w:r w:rsidRPr="00424524">
        <w:rPr>
          <w:rFonts w:asciiTheme="majorHAnsi" w:hAnsiTheme="majorHAnsi" w:cstheme="majorHAnsi"/>
          <w:sz w:val="22"/>
          <w:szCs w:val="22"/>
        </w:rPr>
        <w:t xml:space="preserve">)     Boral, </w:t>
      </w:r>
      <w:proofErr w:type="gramStart"/>
      <w:r w:rsidRPr="00424524">
        <w:rPr>
          <w:rFonts w:asciiTheme="majorHAnsi" w:hAnsiTheme="majorHAnsi" w:cstheme="majorHAnsi"/>
          <w:sz w:val="22"/>
          <w:szCs w:val="22"/>
        </w:rPr>
        <w:t>S.,</w:t>
      </w:r>
      <w:r w:rsidRPr="00424524">
        <w:rPr>
          <w:rFonts w:asciiTheme="majorHAnsi" w:hAnsiTheme="majorHAnsi" w:cstheme="majorHAnsi"/>
          <w:b/>
          <w:bCs/>
          <w:sz w:val="22"/>
          <w:szCs w:val="22"/>
        </w:rPr>
        <w:t>*</w:t>
      </w:r>
      <w:proofErr w:type="gramEnd"/>
      <w:r w:rsidRPr="00424524">
        <w:rPr>
          <w:rFonts w:asciiTheme="majorHAnsi" w:hAnsiTheme="majorHAnsi" w:cstheme="majorHAnsi"/>
          <w:sz w:val="22"/>
          <w:szCs w:val="22"/>
        </w:rPr>
        <w:t xml:space="preserve"> Sen, I.S. Tracing 'Third Pole' Ice Meltwater Contribution to the Himalayan Rivers using Oxygen and Hydrogen Isotopes; (2020) </w:t>
      </w:r>
      <w:r w:rsidRPr="00424524">
        <w:rPr>
          <w:rFonts w:asciiTheme="majorHAnsi" w:hAnsiTheme="majorHAnsi" w:cstheme="majorHAnsi"/>
          <w:b/>
          <w:bCs/>
          <w:sz w:val="22"/>
          <w:szCs w:val="22"/>
        </w:rPr>
        <w:t>Geochemical Perspectives Letters</w:t>
      </w:r>
      <w:r w:rsidRPr="00424524">
        <w:rPr>
          <w:rFonts w:asciiTheme="majorHAnsi" w:hAnsiTheme="majorHAnsi" w:cstheme="majorHAnsi"/>
          <w:sz w:val="22"/>
          <w:szCs w:val="22"/>
        </w:rPr>
        <w:t xml:space="preserve">, 13, pp. 48-53. </w:t>
      </w:r>
      <w:proofErr w:type="spellStart"/>
      <w:r w:rsidR="0004405C" w:rsidRPr="00424524">
        <w:rPr>
          <w:rFonts w:asciiTheme="majorHAnsi" w:hAnsiTheme="majorHAnsi" w:cstheme="majorHAnsi"/>
          <w:sz w:val="22"/>
          <w:szCs w:val="22"/>
        </w:rPr>
        <w:t>doi</w:t>
      </w:r>
      <w:proofErr w:type="spellEnd"/>
      <w:r w:rsidR="0004405C" w:rsidRPr="00424524">
        <w:rPr>
          <w:rFonts w:asciiTheme="majorHAnsi" w:hAnsiTheme="majorHAnsi" w:cstheme="majorHAnsi"/>
          <w:sz w:val="22"/>
          <w:szCs w:val="22"/>
        </w:rPr>
        <w:t>: 10.7185/geochemlet.2013</w:t>
      </w:r>
    </w:p>
    <w:p w:rsidR="00AF00AD" w:rsidRDefault="00AF00AD"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p>
    <w:p w:rsidR="00AF00AD" w:rsidRDefault="00AF00AD"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Pr>
          <w:noProof/>
          <w:sz w:val="22"/>
          <w:szCs w:val="22"/>
        </w:rPr>
        <w:lastRenderedPageBreak/>
        <w:drawing>
          <wp:inline distT="0" distB="0" distL="0" distR="0" wp14:anchorId="3738C35A" wp14:editId="17AB3076">
            <wp:extent cx="5257800" cy="3898900"/>
            <wp:effectExtent l="0" t="0" r="0" b="0"/>
            <wp:docPr id="160197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135" name="Picture 1601970135"/>
                    <pic:cNvPicPr/>
                  </pic:nvPicPr>
                  <pic:blipFill>
                    <a:blip r:embed="rId16">
                      <a:extLst>
                        <a:ext uri="{28A0092B-C50C-407E-A947-70E740481C1C}">
                          <a14:useLocalDpi xmlns:a14="http://schemas.microsoft.com/office/drawing/2010/main" val="0"/>
                        </a:ext>
                      </a:extLst>
                    </a:blip>
                    <a:stretch>
                      <a:fillRect/>
                    </a:stretch>
                  </pic:blipFill>
                  <pic:spPr>
                    <a:xfrm>
                      <a:off x="0" y="0"/>
                      <a:ext cx="5257800" cy="3898900"/>
                    </a:xfrm>
                    <a:prstGeom prst="rect">
                      <a:avLst/>
                    </a:prstGeom>
                  </pic:spPr>
                </pic:pic>
              </a:graphicData>
            </a:graphic>
          </wp:inline>
        </w:drawing>
      </w:r>
    </w:p>
    <w:p w:rsidR="00AF00AD" w:rsidRPr="00424524" w:rsidRDefault="00AF00AD" w:rsidP="0004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450"/>
        <w:rPr>
          <w:rFonts w:asciiTheme="majorHAnsi" w:hAnsiTheme="majorHAnsi" w:cstheme="majorHAnsi"/>
          <w:sz w:val="22"/>
          <w:szCs w:val="22"/>
        </w:rPr>
      </w:pPr>
      <w:r>
        <w:rPr>
          <w:noProof/>
          <w:sz w:val="22"/>
          <w:szCs w:val="22"/>
        </w:rPr>
        <w:lastRenderedPageBreak/>
        <w:drawing>
          <wp:inline distT="0" distB="0" distL="0" distR="0" wp14:anchorId="1F5B88DF" wp14:editId="159E9C25">
            <wp:extent cx="5503817" cy="7307507"/>
            <wp:effectExtent l="0" t="0" r="0" b="0"/>
            <wp:docPr id="79149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7474" name="Picture 7914974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359" cy="7360008"/>
                    </a:xfrm>
                    <a:prstGeom prst="rect">
                      <a:avLst/>
                    </a:prstGeom>
                  </pic:spPr>
                </pic:pic>
              </a:graphicData>
            </a:graphic>
          </wp:inline>
        </w:drawing>
      </w:r>
    </w:p>
    <w:p w:rsidR="00BA5926" w:rsidRDefault="00BA5926"/>
    <w:p w:rsidR="00BA5926" w:rsidRDefault="00BA5926"/>
    <w:p w:rsidR="00AF00AD" w:rsidRDefault="00AF00AD" w:rsidP="00694E09">
      <w:pPr>
        <w:rPr>
          <w:color w:val="4472C4" w:themeColor="accent1"/>
        </w:rPr>
      </w:pPr>
    </w:p>
    <w:p w:rsidR="00AF00AD" w:rsidRDefault="00AF00AD" w:rsidP="00694E09">
      <w:pPr>
        <w:rPr>
          <w:color w:val="4472C4" w:themeColor="accent1"/>
        </w:rPr>
      </w:pPr>
    </w:p>
    <w:p w:rsidR="00AF00AD" w:rsidRDefault="00AF00AD" w:rsidP="00694E09">
      <w:pPr>
        <w:rPr>
          <w:color w:val="4472C4" w:themeColor="accent1"/>
        </w:rPr>
      </w:pPr>
    </w:p>
    <w:p w:rsidR="00AF00AD" w:rsidRDefault="00AF00AD" w:rsidP="00694E09">
      <w:pPr>
        <w:rPr>
          <w:color w:val="4472C4" w:themeColor="accent1"/>
        </w:rPr>
      </w:pPr>
    </w:p>
    <w:p w:rsidR="00AF00AD" w:rsidRDefault="00AF00AD" w:rsidP="00694E09">
      <w:pPr>
        <w:rPr>
          <w:color w:val="4472C4" w:themeColor="accent1"/>
        </w:rPr>
      </w:pPr>
    </w:p>
    <w:p w:rsidR="00AF00AD" w:rsidRDefault="00AF00AD" w:rsidP="00694E09">
      <w:pPr>
        <w:rPr>
          <w:color w:val="4472C4" w:themeColor="accent1"/>
        </w:rPr>
      </w:pPr>
    </w:p>
    <w:p w:rsidR="00694E09" w:rsidRPr="00424524" w:rsidRDefault="00694E09" w:rsidP="00694E09">
      <w:pPr>
        <w:rPr>
          <w:color w:val="4472C4" w:themeColor="accent1"/>
        </w:rPr>
      </w:pPr>
      <w:r w:rsidRPr="00424524">
        <w:rPr>
          <w:color w:val="4472C4" w:themeColor="accent1"/>
        </w:rPr>
        <w:lastRenderedPageBreak/>
        <w:t>Environmental Research “</w:t>
      </w:r>
      <w:r w:rsidR="00C8604C" w:rsidRPr="00424524">
        <w:rPr>
          <w:color w:val="4472C4" w:themeColor="accent1"/>
        </w:rPr>
        <w:t>Isotope</w:t>
      </w:r>
      <w:r w:rsidRPr="00424524">
        <w:rPr>
          <w:color w:val="4472C4" w:themeColor="accent1"/>
        </w:rPr>
        <w:t xml:space="preserve"> hydrology”</w:t>
      </w:r>
    </w:p>
    <w:p w:rsidR="00BA5926" w:rsidRDefault="00BA5926" w:rsidP="00694E09"/>
    <w:p w:rsidR="00C8604C" w:rsidRPr="00424524" w:rsidRDefault="00E534DF" w:rsidP="00C8604C">
      <w:pPr>
        <w:pStyle w:val="Heading3"/>
        <w:rPr>
          <w:color w:val="4472C4" w:themeColor="accent1"/>
        </w:rPr>
      </w:pPr>
      <w:r w:rsidRPr="00424524">
        <w:rPr>
          <w:rStyle w:val="selectable-text"/>
          <w:color w:val="4472C4" w:themeColor="accent1"/>
        </w:rPr>
        <w:t xml:space="preserve">We study the influence of climate change, land-use land cover, and other disruptions on large rivers and groundwater resources. We try to address fundamental questions such as concentration-discharge relationships, chemical fluxes from land to ocean, sources, pathways, and controlling factors of dissolved constituents in rivers and groundwater using isotopic tracers. </w:t>
      </w:r>
      <w:r w:rsidR="00C8604C" w:rsidRPr="00424524">
        <w:rPr>
          <w:color w:val="4472C4" w:themeColor="accent1"/>
        </w:rPr>
        <w:t>Some key finding includes:</w:t>
      </w:r>
    </w:p>
    <w:p w:rsidR="00424524" w:rsidRPr="0038701B" w:rsidRDefault="00424524" w:rsidP="00424524">
      <w:pPr>
        <w:pStyle w:val="NormalWeb"/>
        <w:numPr>
          <w:ilvl w:val="0"/>
          <w:numId w:val="5"/>
        </w:numPr>
        <w:rPr>
          <w:rFonts w:asciiTheme="majorHAnsi" w:hAnsiTheme="majorHAnsi" w:cstheme="majorHAnsi"/>
          <w:sz w:val="22"/>
          <w:szCs w:val="22"/>
        </w:rPr>
      </w:pPr>
      <w:r w:rsidRPr="0038701B">
        <w:rPr>
          <w:rFonts w:asciiTheme="majorHAnsi" w:hAnsiTheme="majorHAnsi" w:cstheme="majorHAnsi"/>
          <w:sz w:val="22"/>
          <w:szCs w:val="22"/>
        </w:rPr>
        <w:t>Uranium in the Ganga Basin alluvial aquifer system is geogenic in nature with bicarbonate complexation controlling its enrichment</w:t>
      </w:r>
    </w:p>
    <w:p w:rsidR="00424524" w:rsidRPr="0038701B" w:rsidRDefault="00424524" w:rsidP="00424524">
      <w:pPr>
        <w:pStyle w:val="NormalWeb"/>
        <w:numPr>
          <w:ilvl w:val="0"/>
          <w:numId w:val="5"/>
        </w:numPr>
        <w:rPr>
          <w:rFonts w:asciiTheme="majorHAnsi" w:hAnsiTheme="majorHAnsi" w:cstheme="majorHAnsi"/>
          <w:sz w:val="22"/>
          <w:szCs w:val="22"/>
        </w:rPr>
      </w:pPr>
      <w:r w:rsidRPr="0038701B">
        <w:rPr>
          <w:rFonts w:asciiTheme="majorHAnsi" w:hAnsiTheme="majorHAnsi" w:cstheme="majorHAnsi"/>
          <w:sz w:val="22"/>
          <w:szCs w:val="22"/>
        </w:rPr>
        <w:t xml:space="preserve">Dynamic sediment-water interactions in rivers possibly modify dissolved </w:t>
      </w:r>
      <w:r w:rsidRPr="0038701B">
        <w:rPr>
          <w:rFonts w:asciiTheme="majorHAnsi" w:hAnsiTheme="majorHAnsi" w:cstheme="majorHAnsi"/>
          <w:sz w:val="22"/>
          <w:szCs w:val="22"/>
          <w:vertAlign w:val="superscript"/>
        </w:rPr>
        <w:t>87</w:t>
      </w:r>
      <w:r w:rsidRPr="0038701B">
        <w:rPr>
          <w:rFonts w:asciiTheme="majorHAnsi" w:hAnsiTheme="majorHAnsi" w:cstheme="majorHAnsi"/>
          <w:sz w:val="22"/>
          <w:szCs w:val="22"/>
        </w:rPr>
        <w:t>Sr/</w:t>
      </w:r>
      <w:r w:rsidRPr="0038701B">
        <w:rPr>
          <w:rFonts w:asciiTheme="majorHAnsi" w:hAnsiTheme="majorHAnsi" w:cstheme="majorHAnsi"/>
          <w:sz w:val="22"/>
          <w:szCs w:val="22"/>
          <w:vertAlign w:val="superscript"/>
        </w:rPr>
        <w:t>86</w:t>
      </w:r>
      <w:r w:rsidRPr="0038701B">
        <w:rPr>
          <w:rFonts w:asciiTheme="majorHAnsi" w:hAnsiTheme="majorHAnsi" w:cstheme="majorHAnsi"/>
          <w:sz w:val="22"/>
          <w:szCs w:val="22"/>
        </w:rPr>
        <w:t>Sr</w:t>
      </w:r>
    </w:p>
    <w:p w:rsidR="0038701B" w:rsidRPr="0038701B" w:rsidRDefault="0038701B" w:rsidP="00424524">
      <w:pPr>
        <w:pStyle w:val="NormalWeb"/>
        <w:numPr>
          <w:ilvl w:val="0"/>
          <w:numId w:val="5"/>
        </w:numPr>
        <w:rPr>
          <w:rFonts w:asciiTheme="majorHAnsi" w:hAnsiTheme="majorHAnsi" w:cstheme="majorHAnsi"/>
          <w:sz w:val="22"/>
          <w:szCs w:val="22"/>
        </w:rPr>
      </w:pPr>
      <w:r w:rsidRPr="0038701B">
        <w:rPr>
          <w:rFonts w:asciiTheme="majorHAnsi" w:hAnsiTheme="majorHAnsi" w:cstheme="majorHAnsi"/>
          <w:sz w:val="22"/>
          <w:szCs w:val="22"/>
        </w:rPr>
        <w:t>High resilience of heavy metals in large rivers</w:t>
      </w:r>
    </w:p>
    <w:p w:rsidR="00424524" w:rsidRDefault="0038701B" w:rsidP="00424524">
      <w:r>
        <w:t>Publications</w:t>
      </w:r>
    </w:p>
    <w:p w:rsidR="00177F2C" w:rsidRPr="00C62019" w:rsidRDefault="00177F2C" w:rsidP="00177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360"/>
        <w:rPr>
          <w:rFonts w:asciiTheme="majorHAnsi" w:hAnsiTheme="majorHAnsi" w:cstheme="majorHAnsi"/>
          <w:i/>
          <w:iCs/>
          <w:color w:val="222222"/>
          <w:sz w:val="22"/>
          <w:szCs w:val="22"/>
          <w:shd w:val="clear" w:color="auto" w:fill="FFFFFF"/>
        </w:rPr>
      </w:pPr>
      <w:r w:rsidRPr="00C62019">
        <w:rPr>
          <w:rFonts w:asciiTheme="majorHAnsi" w:hAnsiTheme="majorHAnsi" w:cstheme="majorHAnsi"/>
          <w:color w:val="000000"/>
          <w:sz w:val="22"/>
          <w:szCs w:val="22"/>
        </w:rPr>
        <w:t xml:space="preserve">(8) </w:t>
      </w:r>
      <w:r w:rsidRPr="00C62019">
        <w:rPr>
          <w:rFonts w:asciiTheme="majorHAnsi" w:hAnsiTheme="majorHAnsi" w:cstheme="majorHAnsi"/>
          <w:color w:val="000000"/>
          <w:sz w:val="22"/>
          <w:szCs w:val="22"/>
        </w:rPr>
        <w:tab/>
        <w:t xml:space="preserve">Roy, N*, Sen I.S., Boral, S., Shukla T., </w:t>
      </w:r>
      <w:proofErr w:type="spellStart"/>
      <w:r w:rsidRPr="00C62019">
        <w:rPr>
          <w:rFonts w:asciiTheme="majorHAnsi" w:hAnsiTheme="majorHAnsi" w:cstheme="majorHAnsi"/>
          <w:color w:val="000000"/>
          <w:sz w:val="22"/>
          <w:szCs w:val="22"/>
        </w:rPr>
        <w:t>Velu</w:t>
      </w:r>
      <w:proofErr w:type="spellEnd"/>
      <w:r w:rsidRPr="00C62019">
        <w:rPr>
          <w:rFonts w:asciiTheme="majorHAnsi" w:hAnsiTheme="majorHAnsi" w:cstheme="majorHAnsi"/>
          <w:color w:val="000000"/>
          <w:sz w:val="22"/>
          <w:szCs w:val="22"/>
        </w:rPr>
        <w:t xml:space="preserve">, V. </w:t>
      </w:r>
      <w:r w:rsidRPr="00C62019">
        <w:rPr>
          <w:rFonts w:asciiTheme="majorHAnsi" w:hAnsiTheme="majorHAnsi" w:cstheme="majorHAnsi"/>
          <w:color w:val="222222"/>
          <w:sz w:val="22"/>
          <w:szCs w:val="22"/>
          <w:shd w:val="clear" w:color="auto" w:fill="FFFFFF"/>
        </w:rPr>
        <w:t xml:space="preserve">Isotope hydrograph separation reveals rainfall on the glaciers will enhance ice meltwater discharge to the Himalayan rivers (2023). </w:t>
      </w:r>
      <w:r w:rsidRPr="00C62019">
        <w:rPr>
          <w:rFonts w:asciiTheme="majorHAnsi" w:hAnsiTheme="majorHAnsi" w:cstheme="majorHAnsi"/>
          <w:b/>
          <w:bCs/>
          <w:color w:val="222222"/>
          <w:sz w:val="22"/>
          <w:szCs w:val="22"/>
          <w:shd w:val="clear" w:color="auto" w:fill="FFFFFF"/>
        </w:rPr>
        <w:t>Water Resource Research</w:t>
      </w:r>
      <w:r w:rsidRPr="00C62019">
        <w:rPr>
          <w:rFonts w:asciiTheme="majorHAnsi" w:hAnsiTheme="majorHAnsi" w:cstheme="majorHAnsi"/>
          <w:color w:val="222222"/>
          <w:sz w:val="22"/>
          <w:szCs w:val="22"/>
          <w:shd w:val="clear" w:color="auto" w:fill="FFFFFF"/>
        </w:rPr>
        <w:t xml:space="preserve"> </w:t>
      </w:r>
      <w:r w:rsidRPr="00C62019">
        <w:rPr>
          <w:rFonts w:asciiTheme="majorHAnsi" w:hAnsiTheme="majorHAnsi" w:cstheme="majorHAnsi"/>
          <w:i/>
          <w:iCs/>
          <w:color w:val="222222"/>
          <w:sz w:val="22"/>
          <w:szCs w:val="22"/>
          <w:shd w:val="clear" w:color="auto" w:fill="FFFFFF"/>
        </w:rPr>
        <w:t>(under revision).</w:t>
      </w:r>
    </w:p>
    <w:p w:rsidR="00177F2C" w:rsidRPr="00C62019" w:rsidRDefault="00177F2C" w:rsidP="00177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360"/>
        <w:rPr>
          <w:rFonts w:asciiTheme="majorHAnsi" w:hAnsiTheme="majorHAnsi" w:cstheme="majorHAnsi"/>
          <w:color w:val="000000"/>
          <w:sz w:val="22"/>
          <w:szCs w:val="22"/>
        </w:rPr>
      </w:pPr>
      <w:r w:rsidRPr="00C62019">
        <w:rPr>
          <w:rFonts w:asciiTheme="majorHAnsi" w:hAnsiTheme="majorHAnsi" w:cstheme="majorHAnsi"/>
          <w:color w:val="000000"/>
          <w:sz w:val="22"/>
          <w:szCs w:val="22"/>
        </w:rPr>
        <w:t xml:space="preserve">(7) </w:t>
      </w:r>
      <w:r w:rsidRPr="00C62019">
        <w:rPr>
          <w:rFonts w:asciiTheme="majorHAnsi" w:hAnsiTheme="majorHAnsi" w:cstheme="majorHAnsi"/>
          <w:color w:val="000000"/>
          <w:sz w:val="22"/>
          <w:szCs w:val="22"/>
        </w:rPr>
        <w:tab/>
      </w:r>
      <w:proofErr w:type="spellStart"/>
      <w:r w:rsidRPr="00C62019">
        <w:rPr>
          <w:rFonts w:asciiTheme="majorHAnsi" w:hAnsiTheme="majorHAnsi" w:cstheme="majorHAnsi"/>
          <w:color w:val="000000"/>
          <w:sz w:val="22"/>
          <w:szCs w:val="22"/>
        </w:rPr>
        <w:t>Shaifullah</w:t>
      </w:r>
      <w:proofErr w:type="spellEnd"/>
      <w:r w:rsidRPr="00C62019">
        <w:rPr>
          <w:rFonts w:asciiTheme="majorHAnsi" w:hAnsiTheme="majorHAnsi" w:cstheme="majorHAnsi"/>
          <w:color w:val="000000"/>
          <w:sz w:val="22"/>
          <w:szCs w:val="22"/>
        </w:rPr>
        <w:t xml:space="preserve">*, Sen I.S. A four-component mixing model reveals an early onset of snow meltwater runoff in the headwaters of River Ganga. </w:t>
      </w:r>
      <w:r w:rsidRPr="00C62019">
        <w:rPr>
          <w:rFonts w:asciiTheme="majorHAnsi" w:hAnsiTheme="majorHAnsi" w:cstheme="majorHAnsi"/>
          <w:b/>
          <w:bCs/>
          <w:sz w:val="22"/>
          <w:szCs w:val="22"/>
        </w:rPr>
        <w:t>Journal of Hydrology</w:t>
      </w:r>
      <w:r w:rsidRPr="00C62019">
        <w:rPr>
          <w:rFonts w:asciiTheme="majorHAnsi" w:hAnsiTheme="majorHAnsi" w:cstheme="majorHAnsi"/>
          <w:color w:val="000000"/>
          <w:sz w:val="22"/>
          <w:szCs w:val="22"/>
        </w:rPr>
        <w:t xml:space="preserve">, </w:t>
      </w:r>
      <w:hyperlink r:id="rId18" w:tooltip="Go to table of contents for this volume/issue" w:history="1">
        <w:r w:rsidRPr="00C62019">
          <w:rPr>
            <w:rStyle w:val="anchor-text"/>
            <w:rFonts w:asciiTheme="majorHAnsi" w:hAnsiTheme="majorHAnsi" w:cstheme="majorHAnsi"/>
            <w:sz w:val="22"/>
            <w:szCs w:val="22"/>
          </w:rPr>
          <w:t>Volume 628</w:t>
        </w:r>
      </w:hyperlink>
      <w:r w:rsidRPr="00C62019">
        <w:rPr>
          <w:rFonts w:asciiTheme="majorHAnsi" w:hAnsiTheme="majorHAnsi" w:cstheme="majorHAnsi"/>
          <w:sz w:val="22"/>
          <w:szCs w:val="22"/>
        </w:rPr>
        <w:t xml:space="preserve">, January 2024, 130473, </w:t>
      </w:r>
      <w:r w:rsidRPr="00C62019">
        <w:rPr>
          <w:rFonts w:asciiTheme="majorHAnsi" w:hAnsiTheme="majorHAnsi" w:cstheme="majorHAnsi"/>
          <w:color w:val="0000FF"/>
          <w:sz w:val="22"/>
          <w:szCs w:val="22"/>
        </w:rPr>
        <w:t>https://doi.org/10.1016/j.jhydrol.2023.130473</w:t>
      </w:r>
    </w:p>
    <w:p w:rsidR="00C8604C" w:rsidRPr="00C62019" w:rsidRDefault="00322E38" w:rsidP="00177F2C">
      <w:pPr>
        <w:snapToGrid w:val="0"/>
        <w:ind w:left="360" w:hanging="360"/>
        <w:rPr>
          <w:rFonts w:asciiTheme="majorHAnsi" w:hAnsiTheme="majorHAnsi" w:cstheme="majorHAnsi"/>
          <w:sz w:val="22"/>
          <w:szCs w:val="22"/>
        </w:rPr>
      </w:pPr>
      <w:r w:rsidRPr="00C62019">
        <w:rPr>
          <w:rFonts w:asciiTheme="majorHAnsi" w:hAnsiTheme="majorHAnsi" w:cstheme="majorHAnsi"/>
          <w:sz w:val="22"/>
          <w:szCs w:val="22"/>
        </w:rPr>
        <w:t>(</w:t>
      </w:r>
      <w:r w:rsidR="00177F2C" w:rsidRPr="00C62019">
        <w:rPr>
          <w:rFonts w:asciiTheme="majorHAnsi" w:hAnsiTheme="majorHAnsi" w:cstheme="majorHAnsi"/>
          <w:sz w:val="22"/>
          <w:szCs w:val="22"/>
        </w:rPr>
        <w:t>6</w:t>
      </w:r>
      <w:r w:rsidRPr="00C62019">
        <w:rPr>
          <w:rFonts w:asciiTheme="majorHAnsi" w:hAnsiTheme="majorHAnsi" w:cstheme="majorHAnsi"/>
          <w:sz w:val="22"/>
          <w:szCs w:val="22"/>
        </w:rPr>
        <w:t xml:space="preserve">) </w:t>
      </w:r>
      <w:r w:rsidR="00C8604C" w:rsidRPr="00C62019">
        <w:rPr>
          <w:rFonts w:asciiTheme="majorHAnsi" w:hAnsiTheme="majorHAnsi" w:cstheme="majorHAnsi"/>
          <w:sz w:val="22"/>
          <w:szCs w:val="22"/>
        </w:rPr>
        <w:t>Nizam S*., Dutta, S</w:t>
      </w:r>
      <w:r w:rsidR="00C8604C" w:rsidRPr="00C62019">
        <w:rPr>
          <w:rFonts w:asciiTheme="majorHAnsi" w:eastAsia="MS Gothic" w:hAnsiTheme="majorHAnsi" w:cstheme="majorHAnsi"/>
          <w:b/>
          <w:color w:val="000000"/>
          <w:sz w:val="22"/>
          <w:szCs w:val="22"/>
          <w:vertAlign w:val="superscript"/>
        </w:rPr>
        <w:t>‡</w:t>
      </w:r>
      <w:r w:rsidR="00C8604C" w:rsidRPr="00C62019">
        <w:rPr>
          <w:rFonts w:asciiTheme="majorHAnsi" w:hAnsiTheme="majorHAnsi" w:cstheme="majorHAnsi"/>
          <w:sz w:val="22"/>
          <w:szCs w:val="22"/>
        </w:rPr>
        <w:t xml:space="preserve">., Sen, I.S. </w:t>
      </w:r>
      <w:r w:rsidR="00C8604C" w:rsidRPr="00C62019">
        <w:rPr>
          <w:rFonts w:asciiTheme="majorHAnsi" w:hAnsiTheme="majorHAnsi" w:cstheme="majorHAnsi"/>
          <w:color w:val="000000"/>
          <w:sz w:val="22"/>
          <w:szCs w:val="22"/>
        </w:rPr>
        <w:t>Geogenic controls on the high levels of uranium in alluvial aquifers of the Ganga Basin</w:t>
      </w:r>
      <w:r w:rsidR="00C8604C" w:rsidRPr="00C62019">
        <w:rPr>
          <w:rFonts w:asciiTheme="majorHAnsi" w:hAnsiTheme="majorHAnsi" w:cstheme="majorHAnsi"/>
          <w:sz w:val="22"/>
          <w:szCs w:val="22"/>
        </w:rPr>
        <w:t xml:space="preserve">; (2022) </w:t>
      </w:r>
      <w:r w:rsidR="00C8604C" w:rsidRPr="00C62019">
        <w:rPr>
          <w:rFonts w:asciiTheme="majorHAnsi" w:hAnsiTheme="majorHAnsi" w:cstheme="majorHAnsi"/>
          <w:b/>
          <w:bCs/>
          <w:sz w:val="22"/>
          <w:szCs w:val="22"/>
        </w:rPr>
        <w:t>Applied Geochemistry</w:t>
      </w:r>
      <w:r w:rsidR="00C8604C" w:rsidRPr="00C62019">
        <w:rPr>
          <w:rFonts w:asciiTheme="majorHAnsi" w:hAnsiTheme="majorHAnsi" w:cstheme="majorHAnsi"/>
          <w:sz w:val="22"/>
          <w:szCs w:val="22"/>
        </w:rPr>
        <w:t>, 143, 105374</w:t>
      </w:r>
      <w:r w:rsidR="00424524" w:rsidRPr="00C62019">
        <w:rPr>
          <w:rFonts w:asciiTheme="majorHAnsi" w:hAnsiTheme="majorHAnsi" w:cstheme="majorHAnsi"/>
          <w:sz w:val="22"/>
          <w:szCs w:val="22"/>
        </w:rPr>
        <w:t xml:space="preserve">, </w:t>
      </w:r>
      <w:hyperlink r:id="rId19" w:tgtFrame="_blank" w:tooltip="Persistent link using digital object identifier" w:history="1">
        <w:r w:rsidR="00424524" w:rsidRPr="00C62019">
          <w:rPr>
            <w:rStyle w:val="anchor-text"/>
            <w:rFonts w:asciiTheme="majorHAnsi" w:hAnsiTheme="majorHAnsi" w:cstheme="majorHAnsi"/>
            <w:color w:val="0000FF"/>
            <w:sz w:val="22"/>
            <w:szCs w:val="22"/>
            <w:u w:val="single"/>
          </w:rPr>
          <w:t>https://doi.org/10.1016/j.apgeochem.2022.105374</w:t>
        </w:r>
      </w:hyperlink>
    </w:p>
    <w:p w:rsidR="00C8604C" w:rsidRPr="00C62019" w:rsidRDefault="00322E38" w:rsidP="00177F2C">
      <w:pPr>
        <w:pStyle w:val="NormalWeb"/>
        <w:snapToGrid w:val="0"/>
        <w:spacing w:before="0" w:beforeAutospacing="0" w:after="0" w:afterAutospacing="0"/>
        <w:ind w:left="270" w:hanging="270"/>
        <w:rPr>
          <w:rStyle w:val="selectable-text"/>
          <w:rFonts w:asciiTheme="majorHAnsi" w:hAnsiTheme="majorHAnsi" w:cstheme="majorHAnsi"/>
          <w:sz w:val="22"/>
          <w:szCs w:val="22"/>
        </w:rPr>
      </w:pPr>
      <w:r w:rsidRPr="00C62019">
        <w:rPr>
          <w:rFonts w:asciiTheme="majorHAnsi" w:hAnsiTheme="majorHAnsi" w:cstheme="majorHAnsi"/>
          <w:sz w:val="22"/>
          <w:szCs w:val="22"/>
        </w:rPr>
        <w:t>(</w:t>
      </w:r>
      <w:r w:rsidR="00177F2C" w:rsidRPr="00C62019">
        <w:rPr>
          <w:rFonts w:asciiTheme="majorHAnsi" w:hAnsiTheme="majorHAnsi" w:cstheme="majorHAnsi"/>
          <w:sz w:val="22"/>
          <w:szCs w:val="22"/>
        </w:rPr>
        <w:t>5</w:t>
      </w:r>
      <w:r w:rsidRPr="00C62019">
        <w:rPr>
          <w:rFonts w:asciiTheme="majorHAnsi" w:hAnsiTheme="majorHAnsi" w:cstheme="majorHAnsi"/>
          <w:sz w:val="22"/>
          <w:szCs w:val="22"/>
        </w:rPr>
        <w:t xml:space="preserve">) </w:t>
      </w:r>
      <w:r w:rsidR="00C8604C" w:rsidRPr="00C62019">
        <w:rPr>
          <w:rFonts w:asciiTheme="majorHAnsi" w:hAnsiTheme="majorHAnsi" w:cstheme="majorHAnsi"/>
          <w:sz w:val="22"/>
          <w:szCs w:val="22"/>
        </w:rPr>
        <w:t>Boral, S.,</w:t>
      </w:r>
      <w:r w:rsidR="00C8604C" w:rsidRPr="00C62019">
        <w:rPr>
          <w:rFonts w:asciiTheme="majorHAnsi" w:hAnsiTheme="majorHAnsi" w:cstheme="majorHAnsi"/>
          <w:b/>
          <w:bCs/>
          <w:sz w:val="22"/>
          <w:szCs w:val="22"/>
        </w:rPr>
        <w:t>*</w:t>
      </w:r>
      <w:r w:rsidR="00C8604C" w:rsidRPr="00C62019">
        <w:rPr>
          <w:rFonts w:asciiTheme="majorHAnsi" w:hAnsiTheme="majorHAnsi" w:cstheme="majorHAnsi"/>
          <w:sz w:val="22"/>
          <w:szCs w:val="22"/>
        </w:rPr>
        <w:t xml:space="preserve"> </w:t>
      </w:r>
      <w:proofErr w:type="spellStart"/>
      <w:r w:rsidR="00C8604C" w:rsidRPr="00C62019">
        <w:rPr>
          <w:rFonts w:asciiTheme="majorHAnsi" w:hAnsiTheme="majorHAnsi" w:cstheme="majorHAnsi"/>
          <w:sz w:val="22"/>
          <w:szCs w:val="22"/>
        </w:rPr>
        <w:t>Peucker-Ehrenbrink</w:t>
      </w:r>
      <w:proofErr w:type="spellEnd"/>
      <w:r w:rsidR="00C8604C" w:rsidRPr="00C62019">
        <w:rPr>
          <w:rFonts w:asciiTheme="majorHAnsi" w:hAnsiTheme="majorHAnsi" w:cstheme="majorHAnsi"/>
          <w:sz w:val="22"/>
          <w:szCs w:val="22"/>
        </w:rPr>
        <w:t xml:space="preserve">, B., Hemingway, J.D., Sen, I.S., </w:t>
      </w:r>
      <w:proofErr w:type="spellStart"/>
      <w:r w:rsidR="00C8604C" w:rsidRPr="00C62019">
        <w:rPr>
          <w:rFonts w:asciiTheme="majorHAnsi" w:hAnsiTheme="majorHAnsi" w:cstheme="majorHAnsi"/>
          <w:sz w:val="22"/>
          <w:szCs w:val="22"/>
        </w:rPr>
        <w:t>Galy</w:t>
      </w:r>
      <w:proofErr w:type="spellEnd"/>
      <w:r w:rsidR="00C8604C" w:rsidRPr="00C62019">
        <w:rPr>
          <w:rFonts w:asciiTheme="majorHAnsi" w:hAnsiTheme="majorHAnsi" w:cstheme="majorHAnsi"/>
          <w:sz w:val="22"/>
          <w:szCs w:val="22"/>
        </w:rPr>
        <w:t xml:space="preserve">, V., Fiske, G.J. Controls on Short-Term Dissolved 87Sr/86Sr Variations in Large Rivers: Evidence from the Ganga–Brahmaputra; (2021) </w:t>
      </w:r>
      <w:r w:rsidR="00C8604C" w:rsidRPr="00C62019">
        <w:rPr>
          <w:rFonts w:asciiTheme="majorHAnsi" w:hAnsiTheme="majorHAnsi" w:cstheme="majorHAnsi"/>
          <w:b/>
          <w:bCs/>
          <w:sz w:val="22"/>
          <w:szCs w:val="22"/>
        </w:rPr>
        <w:t>Earth and Planetary Science Letters</w:t>
      </w:r>
      <w:r w:rsidR="00C8604C" w:rsidRPr="00C62019">
        <w:rPr>
          <w:rFonts w:asciiTheme="majorHAnsi" w:hAnsiTheme="majorHAnsi" w:cstheme="majorHAnsi"/>
          <w:sz w:val="22"/>
          <w:szCs w:val="22"/>
        </w:rPr>
        <w:t>, 566, art. no. 116958</w:t>
      </w:r>
      <w:r w:rsidR="00424524" w:rsidRPr="00C62019">
        <w:rPr>
          <w:rFonts w:asciiTheme="majorHAnsi" w:hAnsiTheme="majorHAnsi" w:cstheme="majorHAnsi"/>
          <w:sz w:val="22"/>
          <w:szCs w:val="22"/>
        </w:rPr>
        <w:t xml:space="preserve">, </w:t>
      </w:r>
      <w:hyperlink r:id="rId20" w:tgtFrame="_blank" w:tooltip="Persistent link using digital object identifier" w:history="1">
        <w:r w:rsidR="00424524" w:rsidRPr="00C62019">
          <w:rPr>
            <w:rStyle w:val="anchor-text"/>
            <w:rFonts w:asciiTheme="majorHAnsi" w:hAnsiTheme="majorHAnsi" w:cstheme="majorHAnsi"/>
            <w:color w:val="0000FF"/>
            <w:sz w:val="22"/>
            <w:szCs w:val="22"/>
            <w:u w:val="single"/>
          </w:rPr>
          <w:t>https://doi.org/10.1016/j.epsl.2021.116958</w:t>
        </w:r>
      </w:hyperlink>
    </w:p>
    <w:p w:rsidR="00C8604C" w:rsidRPr="00C62019" w:rsidRDefault="00322E38" w:rsidP="00177F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left="270" w:hanging="270"/>
        <w:rPr>
          <w:rFonts w:asciiTheme="majorHAnsi" w:hAnsiTheme="majorHAnsi" w:cstheme="majorHAnsi"/>
          <w:sz w:val="22"/>
          <w:szCs w:val="22"/>
        </w:rPr>
      </w:pPr>
      <w:r w:rsidRPr="00C62019">
        <w:rPr>
          <w:rFonts w:asciiTheme="majorHAnsi" w:hAnsiTheme="majorHAnsi" w:cstheme="majorHAnsi"/>
          <w:sz w:val="22"/>
          <w:szCs w:val="22"/>
        </w:rPr>
        <w:t>(</w:t>
      </w:r>
      <w:r w:rsidR="00177F2C" w:rsidRPr="00C62019">
        <w:rPr>
          <w:rFonts w:asciiTheme="majorHAnsi" w:hAnsiTheme="majorHAnsi" w:cstheme="majorHAnsi"/>
          <w:sz w:val="22"/>
          <w:szCs w:val="22"/>
        </w:rPr>
        <w:t>4</w:t>
      </w:r>
      <w:r w:rsidRPr="00C62019">
        <w:rPr>
          <w:rFonts w:asciiTheme="majorHAnsi" w:hAnsiTheme="majorHAnsi" w:cstheme="majorHAnsi"/>
          <w:sz w:val="22"/>
          <w:szCs w:val="22"/>
        </w:rPr>
        <w:t xml:space="preserve">) </w:t>
      </w:r>
      <w:r w:rsidR="00C8604C" w:rsidRPr="00C62019">
        <w:rPr>
          <w:rFonts w:asciiTheme="majorHAnsi" w:hAnsiTheme="majorHAnsi" w:cstheme="majorHAnsi"/>
          <w:sz w:val="22"/>
          <w:szCs w:val="22"/>
        </w:rPr>
        <w:t>Shukla, T.,</w:t>
      </w:r>
      <w:r w:rsidR="00C8604C" w:rsidRPr="00C62019">
        <w:rPr>
          <w:rFonts w:asciiTheme="majorHAnsi" w:hAnsiTheme="majorHAnsi" w:cstheme="majorHAnsi"/>
          <w:bCs/>
          <w:sz w:val="22"/>
          <w:szCs w:val="22"/>
        </w:rPr>
        <w:t>**</w:t>
      </w:r>
      <w:r w:rsidR="00C8604C" w:rsidRPr="00C62019">
        <w:rPr>
          <w:rFonts w:asciiTheme="majorHAnsi" w:hAnsiTheme="majorHAnsi" w:cstheme="majorHAnsi"/>
          <w:sz w:val="22"/>
          <w:szCs w:val="22"/>
        </w:rPr>
        <w:t xml:space="preserve"> Sen, I.S., Boral, S.,</w:t>
      </w:r>
      <w:r w:rsidR="00C8604C" w:rsidRPr="00C62019">
        <w:rPr>
          <w:rFonts w:asciiTheme="majorHAnsi" w:hAnsiTheme="majorHAnsi" w:cstheme="majorHAnsi"/>
          <w:b/>
          <w:bCs/>
          <w:sz w:val="22"/>
          <w:szCs w:val="22"/>
        </w:rPr>
        <w:t>*</w:t>
      </w:r>
      <w:r w:rsidR="00C8604C" w:rsidRPr="00C62019">
        <w:rPr>
          <w:rFonts w:asciiTheme="majorHAnsi" w:hAnsiTheme="majorHAnsi" w:cstheme="majorHAnsi"/>
          <w:sz w:val="22"/>
          <w:szCs w:val="22"/>
        </w:rPr>
        <w:t xml:space="preserve"> Sharma, S. A Time-Series Record during COVID-19 Lockdown Shows the High Resilience of Dissolved Heavy Metals in the Ganga River; (2021) </w:t>
      </w:r>
      <w:r w:rsidR="00C8604C" w:rsidRPr="00C62019">
        <w:rPr>
          <w:rFonts w:asciiTheme="majorHAnsi" w:hAnsiTheme="majorHAnsi" w:cstheme="majorHAnsi"/>
          <w:b/>
          <w:bCs/>
          <w:sz w:val="22"/>
          <w:szCs w:val="22"/>
        </w:rPr>
        <w:t>Environmental Science and Technology Letters</w:t>
      </w:r>
      <w:r w:rsidR="00C8604C" w:rsidRPr="00C62019">
        <w:rPr>
          <w:rFonts w:asciiTheme="majorHAnsi" w:hAnsiTheme="majorHAnsi" w:cstheme="majorHAnsi"/>
          <w:sz w:val="22"/>
          <w:szCs w:val="22"/>
        </w:rPr>
        <w:t>, 8 (4), pp. 301-306</w:t>
      </w:r>
      <w:r w:rsidR="00424524" w:rsidRPr="00C62019">
        <w:rPr>
          <w:rFonts w:asciiTheme="majorHAnsi" w:hAnsiTheme="majorHAnsi" w:cstheme="majorHAnsi"/>
          <w:sz w:val="22"/>
          <w:szCs w:val="22"/>
        </w:rPr>
        <w:t xml:space="preserve">, </w:t>
      </w:r>
      <w:hyperlink r:id="rId21" w:tooltip="DOI URL" w:history="1">
        <w:r w:rsidR="00424524" w:rsidRPr="00C62019">
          <w:rPr>
            <w:rFonts w:asciiTheme="majorHAnsi" w:hAnsiTheme="majorHAnsi" w:cstheme="majorHAnsi"/>
            <w:color w:val="0000FF"/>
            <w:sz w:val="22"/>
            <w:szCs w:val="22"/>
            <w:u w:val="single"/>
          </w:rPr>
          <w:t>https://doi.org/10.1021/acs.estlett.0c00982</w:t>
        </w:r>
      </w:hyperlink>
    </w:p>
    <w:p w:rsidR="00C8604C" w:rsidRPr="00C62019" w:rsidRDefault="00177F2C" w:rsidP="00177F2C">
      <w:pPr>
        <w:ind w:left="270" w:hanging="270"/>
        <w:rPr>
          <w:rFonts w:asciiTheme="majorHAnsi" w:hAnsiTheme="majorHAnsi" w:cstheme="majorHAnsi"/>
          <w:sz w:val="22"/>
          <w:szCs w:val="22"/>
        </w:rPr>
      </w:pPr>
      <w:r w:rsidRPr="00C62019">
        <w:rPr>
          <w:rFonts w:asciiTheme="majorHAnsi" w:hAnsiTheme="majorHAnsi" w:cstheme="majorHAnsi"/>
          <w:sz w:val="22"/>
          <w:szCs w:val="22"/>
        </w:rPr>
        <w:t xml:space="preserve">(3) </w:t>
      </w:r>
      <w:r w:rsidR="00C8604C" w:rsidRPr="00C62019">
        <w:rPr>
          <w:rFonts w:asciiTheme="majorHAnsi" w:hAnsiTheme="majorHAnsi" w:cstheme="majorHAnsi"/>
          <w:sz w:val="22"/>
          <w:szCs w:val="22"/>
        </w:rPr>
        <w:t>Boral, S.,</w:t>
      </w:r>
      <w:r w:rsidR="00C8604C" w:rsidRPr="00C62019">
        <w:rPr>
          <w:rFonts w:asciiTheme="majorHAnsi" w:hAnsiTheme="majorHAnsi" w:cstheme="majorHAnsi"/>
          <w:b/>
          <w:bCs/>
          <w:sz w:val="22"/>
          <w:szCs w:val="22"/>
        </w:rPr>
        <w:t>*</w:t>
      </w:r>
      <w:r w:rsidR="00C8604C" w:rsidRPr="00C62019">
        <w:rPr>
          <w:rFonts w:asciiTheme="majorHAnsi" w:hAnsiTheme="majorHAnsi" w:cstheme="majorHAnsi"/>
          <w:sz w:val="22"/>
          <w:szCs w:val="22"/>
        </w:rPr>
        <w:t xml:space="preserve"> Sen, I.S., Tripathi, A., Sharma, B., Dhar, S. Tracking Dissolved Trace and Heavy Metals in the Ganga River from Source to Sink: A Baseline to Judge Future Changes; (2020) </w:t>
      </w:r>
      <w:r w:rsidR="00C8604C" w:rsidRPr="00C62019">
        <w:rPr>
          <w:rFonts w:asciiTheme="majorHAnsi" w:hAnsiTheme="majorHAnsi" w:cstheme="majorHAnsi"/>
          <w:b/>
          <w:bCs/>
          <w:sz w:val="22"/>
          <w:szCs w:val="22"/>
        </w:rPr>
        <w:t>Geochemistry, Geophysics, Geosystems</w:t>
      </w:r>
      <w:r w:rsidR="00C8604C" w:rsidRPr="00C62019">
        <w:rPr>
          <w:rFonts w:asciiTheme="majorHAnsi" w:hAnsiTheme="majorHAnsi" w:cstheme="majorHAnsi"/>
          <w:sz w:val="22"/>
          <w:szCs w:val="22"/>
        </w:rPr>
        <w:t>, 21 (10), art. no. e2020GC009203</w:t>
      </w:r>
      <w:r w:rsidR="00424524" w:rsidRPr="00C62019">
        <w:rPr>
          <w:rFonts w:asciiTheme="majorHAnsi" w:hAnsiTheme="majorHAnsi" w:cstheme="majorHAnsi"/>
          <w:sz w:val="22"/>
          <w:szCs w:val="22"/>
        </w:rPr>
        <w:t xml:space="preserve">, </w:t>
      </w:r>
      <w:hyperlink r:id="rId22" w:history="1">
        <w:r w:rsidR="00424524" w:rsidRPr="00C62019">
          <w:rPr>
            <w:rStyle w:val="Hyperlink"/>
            <w:rFonts w:asciiTheme="majorHAnsi" w:eastAsiaTheme="majorEastAsia" w:hAnsiTheme="majorHAnsi" w:cstheme="majorHAnsi"/>
            <w:sz w:val="22"/>
            <w:szCs w:val="22"/>
          </w:rPr>
          <w:t>https://doi.org/10.1029/2020GC009203</w:t>
        </w:r>
      </w:hyperlink>
      <w:r w:rsidR="00424524" w:rsidRPr="00C62019">
        <w:rPr>
          <w:rFonts w:asciiTheme="majorHAnsi" w:hAnsiTheme="majorHAnsi" w:cstheme="majorHAnsi"/>
          <w:sz w:val="22"/>
          <w:szCs w:val="22"/>
        </w:rPr>
        <w:t xml:space="preserve"> [Research spotlight: Shultz, D. (2020), Tracking trace elements in the Ganga River, </w:t>
      </w:r>
      <w:r w:rsidR="00424524" w:rsidRPr="00C62019">
        <w:rPr>
          <w:rStyle w:val="Emphasis"/>
          <w:rFonts w:asciiTheme="majorHAnsi" w:hAnsiTheme="majorHAnsi" w:cstheme="majorHAnsi"/>
          <w:sz w:val="22"/>
          <w:szCs w:val="22"/>
        </w:rPr>
        <w:t>Eos, 101</w:t>
      </w:r>
      <w:r w:rsidR="00424524" w:rsidRPr="00C62019">
        <w:rPr>
          <w:rFonts w:asciiTheme="majorHAnsi" w:hAnsiTheme="majorHAnsi" w:cstheme="majorHAnsi"/>
          <w:sz w:val="22"/>
          <w:szCs w:val="22"/>
        </w:rPr>
        <w:t xml:space="preserve">, </w:t>
      </w:r>
      <w:hyperlink r:id="rId23" w:tgtFrame="_blank" w:history="1">
        <w:r w:rsidR="00424524" w:rsidRPr="00C62019">
          <w:rPr>
            <w:rStyle w:val="Hyperlink"/>
            <w:rFonts w:asciiTheme="majorHAnsi" w:eastAsiaTheme="majorEastAsia" w:hAnsiTheme="majorHAnsi" w:cstheme="majorHAnsi"/>
            <w:sz w:val="22"/>
            <w:szCs w:val="22"/>
          </w:rPr>
          <w:t>https://doi.org/10.1029/2020EO150385</w:t>
        </w:r>
      </w:hyperlink>
      <w:r w:rsidR="00424524" w:rsidRPr="00C62019">
        <w:rPr>
          <w:rFonts w:asciiTheme="majorHAnsi" w:hAnsiTheme="majorHAnsi" w:cstheme="majorHAnsi"/>
          <w:sz w:val="22"/>
          <w:szCs w:val="22"/>
        </w:rPr>
        <w:t>]</w:t>
      </w:r>
    </w:p>
    <w:p w:rsidR="00177F2C" w:rsidRPr="00C62019" w:rsidRDefault="00322E38" w:rsidP="00177F2C">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left="270" w:hanging="270"/>
        <w:rPr>
          <w:rFonts w:asciiTheme="majorHAnsi" w:eastAsiaTheme="minorHAnsi" w:hAnsiTheme="majorHAnsi" w:cstheme="majorHAnsi"/>
          <w:kern w:val="2"/>
          <w:sz w:val="22"/>
          <w:szCs w:val="22"/>
          <w14:ligatures w14:val="standardContextual"/>
        </w:rPr>
      </w:pPr>
      <w:r w:rsidRPr="00C62019">
        <w:rPr>
          <w:rFonts w:asciiTheme="majorHAnsi" w:hAnsiTheme="majorHAnsi" w:cstheme="majorHAnsi"/>
          <w:sz w:val="22"/>
          <w:szCs w:val="22"/>
        </w:rPr>
        <w:t xml:space="preserve">Sen, I.S., Boral, </w:t>
      </w:r>
      <w:proofErr w:type="gramStart"/>
      <w:r w:rsidRPr="00C62019">
        <w:rPr>
          <w:rFonts w:asciiTheme="majorHAnsi" w:hAnsiTheme="majorHAnsi" w:cstheme="majorHAnsi"/>
          <w:sz w:val="22"/>
          <w:szCs w:val="22"/>
        </w:rPr>
        <w:t>S.,</w:t>
      </w:r>
      <w:r w:rsidRPr="00C62019">
        <w:rPr>
          <w:rFonts w:asciiTheme="majorHAnsi" w:hAnsiTheme="majorHAnsi" w:cstheme="majorHAnsi"/>
          <w:b/>
          <w:bCs/>
          <w:sz w:val="22"/>
          <w:szCs w:val="22"/>
        </w:rPr>
        <w:t>*</w:t>
      </w:r>
      <w:proofErr w:type="gramEnd"/>
      <w:r w:rsidRPr="00C62019">
        <w:rPr>
          <w:rFonts w:asciiTheme="majorHAnsi" w:hAnsiTheme="majorHAnsi" w:cstheme="majorHAnsi"/>
          <w:sz w:val="22"/>
          <w:szCs w:val="22"/>
        </w:rPr>
        <w:t xml:space="preserve"> Ranjan, S.,</w:t>
      </w:r>
      <w:r w:rsidRPr="00C62019">
        <w:rPr>
          <w:rFonts w:asciiTheme="majorHAnsi" w:eastAsia="MS Gothic" w:hAnsiTheme="majorHAnsi" w:cstheme="majorHAnsi"/>
          <w:b/>
          <w:color w:val="000000"/>
          <w:sz w:val="22"/>
          <w:szCs w:val="22"/>
          <w:vertAlign w:val="superscript"/>
        </w:rPr>
        <w:t>‡</w:t>
      </w:r>
      <w:r w:rsidRPr="00C62019">
        <w:rPr>
          <w:rFonts w:asciiTheme="majorHAnsi" w:hAnsiTheme="majorHAnsi" w:cstheme="majorHAnsi"/>
          <w:sz w:val="22"/>
          <w:szCs w:val="22"/>
        </w:rPr>
        <w:t xml:space="preserve"> Tandon, S.K. Small but Important: The Role of Small Floodplain Tributaries to River Nutrient Budgets; (2018) </w:t>
      </w:r>
      <w:r w:rsidRPr="00C62019">
        <w:rPr>
          <w:rFonts w:asciiTheme="majorHAnsi" w:hAnsiTheme="majorHAnsi" w:cstheme="majorHAnsi"/>
          <w:b/>
          <w:bCs/>
          <w:sz w:val="22"/>
          <w:szCs w:val="22"/>
        </w:rPr>
        <w:t>ACS Earth and Space Chemistry</w:t>
      </w:r>
      <w:r w:rsidRPr="00C62019">
        <w:rPr>
          <w:rFonts w:asciiTheme="majorHAnsi" w:hAnsiTheme="majorHAnsi" w:cstheme="majorHAnsi"/>
          <w:sz w:val="22"/>
          <w:szCs w:val="22"/>
        </w:rPr>
        <w:t xml:space="preserve">, 2 (1), pp. 64-71. </w:t>
      </w:r>
      <w:hyperlink r:id="rId24" w:history="1">
        <w:r w:rsidR="00424524" w:rsidRPr="00C62019">
          <w:rPr>
            <w:rStyle w:val="Hyperlink"/>
            <w:rFonts w:asciiTheme="majorHAnsi" w:hAnsiTheme="majorHAnsi" w:cstheme="majorHAnsi"/>
            <w:sz w:val="22"/>
            <w:szCs w:val="22"/>
          </w:rPr>
          <w:t>https://doi.org/10.1021/acsearthspacechem.7b00112</w:t>
        </w:r>
      </w:hyperlink>
    </w:p>
    <w:p w:rsidR="00177F2C" w:rsidRPr="00C62019" w:rsidRDefault="00177F2C" w:rsidP="00177F2C">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left="270" w:hanging="270"/>
        <w:rPr>
          <w:rFonts w:asciiTheme="majorHAnsi" w:hAnsiTheme="majorHAnsi" w:cstheme="majorHAnsi"/>
          <w:sz w:val="22"/>
          <w:szCs w:val="22"/>
        </w:rPr>
      </w:pPr>
      <w:r w:rsidRPr="00C62019">
        <w:rPr>
          <w:rFonts w:asciiTheme="majorHAnsi" w:hAnsiTheme="majorHAnsi" w:cstheme="majorHAnsi"/>
          <w:sz w:val="22"/>
          <w:szCs w:val="22"/>
        </w:rPr>
        <w:t xml:space="preserve">Boral, </w:t>
      </w:r>
      <w:proofErr w:type="gramStart"/>
      <w:r w:rsidRPr="00C62019">
        <w:rPr>
          <w:rFonts w:asciiTheme="majorHAnsi" w:hAnsiTheme="majorHAnsi" w:cstheme="majorHAnsi"/>
          <w:sz w:val="22"/>
          <w:szCs w:val="22"/>
        </w:rPr>
        <w:t>S.,</w:t>
      </w:r>
      <w:r w:rsidRPr="00C62019">
        <w:rPr>
          <w:rFonts w:asciiTheme="majorHAnsi" w:hAnsiTheme="majorHAnsi" w:cstheme="majorHAnsi"/>
          <w:b/>
          <w:bCs/>
          <w:sz w:val="22"/>
          <w:szCs w:val="22"/>
        </w:rPr>
        <w:t>*</w:t>
      </w:r>
      <w:proofErr w:type="gramEnd"/>
      <w:r w:rsidRPr="00C62019">
        <w:rPr>
          <w:rFonts w:asciiTheme="majorHAnsi" w:hAnsiTheme="majorHAnsi" w:cstheme="majorHAnsi"/>
          <w:sz w:val="22"/>
          <w:szCs w:val="22"/>
        </w:rPr>
        <w:t xml:space="preserve"> Sen, I.S., Ghosal, D., </w:t>
      </w:r>
      <w:proofErr w:type="spellStart"/>
      <w:r w:rsidRPr="00C62019">
        <w:rPr>
          <w:rFonts w:asciiTheme="majorHAnsi" w:hAnsiTheme="majorHAnsi" w:cstheme="majorHAnsi"/>
          <w:sz w:val="22"/>
          <w:szCs w:val="22"/>
        </w:rPr>
        <w:t>Peucker-Ehrenbrink</w:t>
      </w:r>
      <w:proofErr w:type="spellEnd"/>
      <w:r w:rsidRPr="00C62019">
        <w:rPr>
          <w:rFonts w:asciiTheme="majorHAnsi" w:hAnsiTheme="majorHAnsi" w:cstheme="majorHAnsi"/>
          <w:sz w:val="22"/>
          <w:szCs w:val="22"/>
        </w:rPr>
        <w:t xml:space="preserve">, B., Hemingway, J.D. Stable Water Isotope Modeling Reveals Spatio-Temporal Variability of Glacier Meltwater Contributions to Ganges River headwaters; (2019) </w:t>
      </w:r>
      <w:r w:rsidRPr="00C62019">
        <w:rPr>
          <w:rFonts w:asciiTheme="majorHAnsi" w:hAnsiTheme="majorHAnsi" w:cstheme="majorHAnsi"/>
          <w:b/>
          <w:bCs/>
          <w:sz w:val="22"/>
          <w:szCs w:val="22"/>
        </w:rPr>
        <w:t>Journal of Hydrology</w:t>
      </w:r>
      <w:r w:rsidRPr="00C62019">
        <w:rPr>
          <w:rFonts w:asciiTheme="majorHAnsi" w:hAnsiTheme="majorHAnsi" w:cstheme="majorHAnsi"/>
          <w:sz w:val="22"/>
          <w:szCs w:val="22"/>
        </w:rPr>
        <w:t xml:space="preserve">, 577, art. no. 123983. </w:t>
      </w:r>
      <w:hyperlink r:id="rId25" w:tgtFrame="_blank" w:tooltip="Persistent link using digital object identifier" w:history="1">
        <w:r w:rsidRPr="00C62019">
          <w:rPr>
            <w:rStyle w:val="anchor-text"/>
            <w:rFonts w:asciiTheme="majorHAnsi" w:hAnsiTheme="majorHAnsi" w:cstheme="majorHAnsi"/>
            <w:color w:val="0000FF"/>
            <w:sz w:val="22"/>
            <w:szCs w:val="22"/>
            <w:u w:val="single"/>
          </w:rPr>
          <w:t>https://doi.org/10.1016/j.jhydrol.2019.123983</w:t>
        </w:r>
      </w:hyperlink>
      <w:r w:rsidRPr="00C62019">
        <w:rPr>
          <w:rFonts w:asciiTheme="majorHAnsi" w:hAnsiTheme="majorHAnsi" w:cstheme="majorHAnsi"/>
          <w:sz w:val="22"/>
          <w:szCs w:val="22"/>
        </w:rPr>
        <w:t xml:space="preserve"> </w:t>
      </w:r>
    </w:p>
    <w:p w:rsidR="00177F2C" w:rsidRDefault="00177F2C" w:rsidP="00AF0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heme="majorHAnsi"/>
          <w:sz w:val="22"/>
          <w:szCs w:val="22"/>
        </w:rPr>
      </w:pPr>
    </w:p>
    <w:p w:rsidR="00AF00AD" w:rsidRPr="00AF00AD" w:rsidRDefault="00AF00AD" w:rsidP="00AF0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heme="majorHAnsi"/>
          <w:sz w:val="22"/>
          <w:szCs w:val="22"/>
        </w:rPr>
      </w:pPr>
      <w:r>
        <w:rPr>
          <w:noProof/>
          <w:color w:val="000000" w:themeColor="text1"/>
          <w:sz w:val="22"/>
          <w:szCs w:val="22"/>
          <w14:ligatures w14:val="standardContextual"/>
        </w:rPr>
        <w:drawing>
          <wp:inline distT="0" distB="0" distL="0" distR="0" wp14:anchorId="6821CC3F" wp14:editId="73A58AB0">
            <wp:extent cx="5730240" cy="7620829"/>
            <wp:effectExtent l="0" t="0" r="0" b="0"/>
            <wp:docPr id="807909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40" name="Picture 8079099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1699" cy="7649368"/>
                    </a:xfrm>
                    <a:prstGeom prst="rect">
                      <a:avLst/>
                    </a:prstGeom>
                  </pic:spPr>
                </pic:pic>
              </a:graphicData>
            </a:graphic>
          </wp:inline>
        </w:drawing>
      </w:r>
    </w:p>
    <w:p w:rsidR="00694E09" w:rsidRDefault="00AF00AD" w:rsidP="00694E09">
      <w:r>
        <w:rPr>
          <w:noProof/>
          <w14:ligatures w14:val="standardContextual"/>
        </w:rPr>
        <w:lastRenderedPageBreak/>
        <w:drawing>
          <wp:inline distT="0" distB="0" distL="0" distR="0">
            <wp:extent cx="5575300" cy="4838700"/>
            <wp:effectExtent l="0" t="0" r="0" b="0"/>
            <wp:docPr id="860959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9815" name="Picture 860959815"/>
                    <pic:cNvPicPr/>
                  </pic:nvPicPr>
                  <pic:blipFill>
                    <a:blip r:embed="rId27">
                      <a:extLst>
                        <a:ext uri="{28A0092B-C50C-407E-A947-70E740481C1C}">
                          <a14:useLocalDpi xmlns:a14="http://schemas.microsoft.com/office/drawing/2010/main" val="0"/>
                        </a:ext>
                      </a:extLst>
                    </a:blip>
                    <a:stretch>
                      <a:fillRect/>
                    </a:stretch>
                  </pic:blipFill>
                  <pic:spPr>
                    <a:xfrm>
                      <a:off x="0" y="0"/>
                      <a:ext cx="5575300" cy="4838700"/>
                    </a:xfrm>
                    <a:prstGeom prst="rect">
                      <a:avLst/>
                    </a:prstGeom>
                  </pic:spPr>
                </pic:pic>
              </a:graphicData>
            </a:graphic>
          </wp:inline>
        </w:drawing>
      </w:r>
    </w:p>
    <w:p w:rsidR="00AF00AD" w:rsidRDefault="00AF00AD" w:rsidP="0089144E">
      <w:pPr>
        <w:rPr>
          <w:color w:val="4472C4" w:themeColor="accent1"/>
        </w:rPr>
      </w:pPr>
    </w:p>
    <w:p w:rsidR="0089144E" w:rsidRDefault="0089144E" w:rsidP="0089144E">
      <w:pPr>
        <w:rPr>
          <w:color w:val="4472C4" w:themeColor="accent1"/>
        </w:rPr>
      </w:pPr>
      <w:r>
        <w:rPr>
          <w:color w:val="4472C4" w:themeColor="accent1"/>
        </w:rPr>
        <w:t>Translational</w:t>
      </w:r>
      <w:r w:rsidRPr="00424524">
        <w:rPr>
          <w:color w:val="4472C4" w:themeColor="accent1"/>
        </w:rPr>
        <w:t xml:space="preserve"> Research </w:t>
      </w:r>
    </w:p>
    <w:p w:rsidR="000D2636" w:rsidRDefault="000D2636" w:rsidP="0089144E">
      <w:pPr>
        <w:rPr>
          <w:color w:val="4472C4" w:themeColor="accent1"/>
        </w:rPr>
      </w:pPr>
    </w:p>
    <w:p w:rsidR="00B75D27" w:rsidRPr="00F320A4" w:rsidRDefault="00B75D27" w:rsidP="00C3478A">
      <w:pPr>
        <w:autoSpaceDE w:val="0"/>
        <w:autoSpaceDN w:val="0"/>
        <w:adjustRightInd w:val="0"/>
        <w:ind w:firstLine="360"/>
        <w:rPr>
          <w:sz w:val="22"/>
          <w:szCs w:val="22"/>
        </w:rPr>
      </w:pPr>
      <w:r w:rsidRPr="00F320A4">
        <w:rPr>
          <w:rStyle w:val="selectable-text"/>
          <w:sz w:val="22"/>
          <w:szCs w:val="22"/>
        </w:rPr>
        <w:t xml:space="preserve">Our group aims to provide a cost-effective, scalable, and accessible solution to analyze and remove trace contaminants from water. We are developing technology that keeps communities safe from detrimental trace contaminants in drinking water by empowering them with actionable data and affordable solutions. We collaborate with </w:t>
      </w:r>
      <w:r w:rsidRPr="00F320A4">
        <w:rPr>
          <w:sz w:val="22"/>
          <w:szCs w:val="22"/>
        </w:rPr>
        <w:t>researchers from MIT, USA and University of Waterloo, Canada for translational research</w:t>
      </w:r>
    </w:p>
    <w:p w:rsidR="00B75D27" w:rsidRPr="00F320A4" w:rsidRDefault="00B75D27" w:rsidP="00C3478A">
      <w:pPr>
        <w:autoSpaceDE w:val="0"/>
        <w:autoSpaceDN w:val="0"/>
        <w:adjustRightInd w:val="0"/>
        <w:ind w:firstLine="360"/>
        <w:rPr>
          <w:sz w:val="22"/>
          <w:szCs w:val="22"/>
        </w:rPr>
      </w:pPr>
    </w:p>
    <w:p w:rsidR="000D2636" w:rsidRPr="00F320A4" w:rsidRDefault="00B75D27" w:rsidP="00C3478A">
      <w:pPr>
        <w:autoSpaceDE w:val="0"/>
        <w:autoSpaceDN w:val="0"/>
        <w:adjustRightInd w:val="0"/>
        <w:ind w:firstLine="360"/>
        <w:rPr>
          <w:color w:val="000000" w:themeColor="text1"/>
          <w:sz w:val="22"/>
          <w:szCs w:val="22"/>
        </w:rPr>
      </w:pPr>
      <w:r w:rsidRPr="00F320A4">
        <w:rPr>
          <w:rStyle w:val="selectable-text"/>
          <w:sz w:val="22"/>
          <w:szCs w:val="22"/>
        </w:rPr>
        <w:t>Some of the developed technology includes—</w:t>
      </w:r>
    </w:p>
    <w:p w:rsidR="00C3478A" w:rsidRPr="00F320A4" w:rsidRDefault="00C3478A" w:rsidP="00C3478A">
      <w:pPr>
        <w:autoSpaceDE w:val="0"/>
        <w:autoSpaceDN w:val="0"/>
        <w:adjustRightInd w:val="0"/>
        <w:ind w:firstLine="360"/>
        <w:rPr>
          <w:color w:val="000000" w:themeColor="text1"/>
          <w:sz w:val="22"/>
          <w:szCs w:val="22"/>
        </w:rPr>
      </w:pPr>
    </w:p>
    <w:p w:rsidR="000D2636" w:rsidRDefault="00B75D27" w:rsidP="00F320A4">
      <w:pPr>
        <w:pStyle w:val="ListParagraph"/>
        <w:numPr>
          <w:ilvl w:val="0"/>
          <w:numId w:val="11"/>
        </w:numPr>
        <w:autoSpaceDE w:val="0"/>
        <w:autoSpaceDN w:val="0"/>
        <w:adjustRightInd w:val="0"/>
        <w:spacing w:after="200"/>
        <w:rPr>
          <w:color w:val="000000" w:themeColor="text1"/>
          <w:sz w:val="22"/>
          <w:szCs w:val="22"/>
        </w:rPr>
      </w:pPr>
      <w:r w:rsidRPr="00F320A4">
        <w:rPr>
          <w:color w:val="000000" w:themeColor="text1"/>
          <w:sz w:val="22"/>
          <w:szCs w:val="22"/>
        </w:rPr>
        <w:t>I</w:t>
      </w:r>
      <w:r w:rsidR="000D2636" w:rsidRPr="00F320A4">
        <w:rPr>
          <w:color w:val="000000" w:themeColor="text1"/>
          <w:sz w:val="22"/>
          <w:szCs w:val="22"/>
        </w:rPr>
        <w:t>nstantaneous water quality probe (</w:t>
      </w:r>
      <w:r w:rsidRPr="00F320A4">
        <w:rPr>
          <w:color w:val="000000" w:themeColor="text1"/>
          <w:sz w:val="22"/>
          <w:szCs w:val="22"/>
        </w:rPr>
        <w:t xml:space="preserve">IPI, </w:t>
      </w:r>
      <w:r w:rsidR="000D2636" w:rsidRPr="00F320A4">
        <w:rPr>
          <w:color w:val="000000" w:themeColor="text1"/>
          <w:sz w:val="22"/>
          <w:szCs w:val="22"/>
        </w:rPr>
        <w:t xml:space="preserve">Patent Number 360251, Date: 07.07.2020). The innovation created an easy-to-use colorimetric test-strip-based technology that analyzes 10 important water quality parameters in less than 2 minutes </w:t>
      </w:r>
      <w:r w:rsidR="000D2636" w:rsidRPr="00F320A4">
        <w:rPr>
          <w:color w:val="000000" w:themeColor="text1"/>
          <w:sz w:val="22"/>
          <w:szCs w:val="22"/>
          <w:lang w:bidi="mr-IN"/>
        </w:rPr>
        <w:t>by combining digitization of colorimetric assays with ICP-MS/MS calibration curves</w:t>
      </w:r>
      <w:r w:rsidR="000D2636" w:rsidRPr="00F320A4">
        <w:rPr>
          <w:color w:val="000000" w:themeColor="text1"/>
          <w:sz w:val="22"/>
          <w:szCs w:val="22"/>
        </w:rPr>
        <w:t xml:space="preserve">. This innovation was selected for “74 Stories, 74 Years” by the Government of India and mentioned by the </w:t>
      </w:r>
      <w:r w:rsidR="000D2636" w:rsidRPr="00F320A4">
        <w:rPr>
          <w:rStyle w:val="s-rg"/>
          <w:rFonts w:eastAsiaTheme="majorEastAsia"/>
          <w:color w:val="000000" w:themeColor="text1"/>
          <w:sz w:val="22"/>
          <w:szCs w:val="22"/>
        </w:rPr>
        <w:t>Hon’ble</w:t>
      </w:r>
      <w:r w:rsidR="000D2636" w:rsidRPr="00F320A4">
        <w:rPr>
          <w:color w:val="000000" w:themeColor="text1"/>
          <w:sz w:val="22"/>
          <w:szCs w:val="22"/>
        </w:rPr>
        <w:t xml:space="preserve"> Prime Minister of India in “Mann Ki Baat” on August 16, 2020. </w:t>
      </w:r>
    </w:p>
    <w:p w:rsidR="00F320A4" w:rsidRPr="00F320A4" w:rsidRDefault="00F320A4" w:rsidP="00F320A4">
      <w:pPr>
        <w:autoSpaceDE w:val="0"/>
        <w:autoSpaceDN w:val="0"/>
        <w:adjustRightInd w:val="0"/>
        <w:spacing w:after="200"/>
        <w:ind w:left="-450"/>
        <w:rPr>
          <w:color w:val="000000" w:themeColor="text1"/>
          <w:sz w:val="22"/>
          <w:szCs w:val="22"/>
        </w:rPr>
      </w:pPr>
      <w:r>
        <w:rPr>
          <w:noProof/>
        </w:rPr>
        <w:lastRenderedPageBreak/>
        <w:drawing>
          <wp:inline distT="0" distB="0" distL="0" distR="0" wp14:anchorId="7D73011D" wp14:editId="3FFEC147">
            <wp:extent cx="1942012" cy="2064537"/>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84510" cy="2109716"/>
                    </a:xfrm>
                    <a:prstGeom prst="rect">
                      <a:avLst/>
                    </a:prstGeom>
                  </pic:spPr>
                </pic:pic>
              </a:graphicData>
            </a:graphic>
          </wp:inline>
        </w:drawing>
      </w:r>
      <w:r w:rsidRPr="00F320A4">
        <w:rPr>
          <w:noProof/>
          <w:color w:val="000000" w:themeColor="text1"/>
          <w:sz w:val="22"/>
          <w:szCs w:val="22"/>
        </w:rPr>
        <w:drawing>
          <wp:inline distT="0" distB="0" distL="0" distR="0" wp14:anchorId="444778DC" wp14:editId="04F47980">
            <wp:extent cx="2020389" cy="2020389"/>
            <wp:effectExtent l="0" t="0" r="0" b="0"/>
            <wp:docPr id="3" name="Picture 4" descr="Image">
              <a:extLst xmlns:a="http://schemas.openxmlformats.org/drawingml/2006/main">
                <a:ext uri="{FF2B5EF4-FFF2-40B4-BE49-F238E27FC236}">
                  <a16:creationId xmlns:a16="http://schemas.microsoft.com/office/drawing/2014/main" id="{7F056FD7-DB36-164A-BA94-6080AA8DE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age">
                      <a:extLst>
                        <a:ext uri="{FF2B5EF4-FFF2-40B4-BE49-F238E27FC236}">
                          <a16:creationId xmlns:a16="http://schemas.microsoft.com/office/drawing/2014/main" id="{7F056FD7-DB36-164A-BA94-6080AA8DEEEF}"/>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5515" cy="2035515"/>
                    </a:xfrm>
                    <a:prstGeom prst="rect">
                      <a:avLst/>
                    </a:prstGeom>
                    <a:noFill/>
                  </pic:spPr>
                </pic:pic>
              </a:graphicData>
            </a:graphic>
          </wp:inline>
        </w:drawing>
      </w:r>
      <w:r w:rsidRPr="00F320A4">
        <w:rPr>
          <w:noProof/>
          <w:color w:val="000000" w:themeColor="text1"/>
          <w:sz w:val="22"/>
          <w:szCs w:val="22"/>
        </w:rPr>
        <w:drawing>
          <wp:inline distT="0" distB="0" distL="0" distR="0" wp14:anchorId="269018CC" wp14:editId="7A1910F3">
            <wp:extent cx="2018330" cy="2194560"/>
            <wp:effectExtent l="0" t="0" r="1270" b="2540"/>
            <wp:docPr id="2" name="Picture 1">
              <a:extLst xmlns:a="http://schemas.openxmlformats.org/drawingml/2006/main">
                <a:ext uri="{FF2B5EF4-FFF2-40B4-BE49-F238E27FC236}">
                  <a16:creationId xmlns:a16="http://schemas.microsoft.com/office/drawing/2014/main" id="{FD2EAA96-778D-8240-85D1-5F52AFCC2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D2EAA96-778D-8240-85D1-5F52AFCC289A}"/>
                        </a:ext>
                      </a:extLst>
                    </pic:cNvPr>
                    <pic:cNvPicPr>
                      <a:picLocks noChangeAspect="1"/>
                    </pic:cNvPicPr>
                  </pic:nvPicPr>
                  <pic:blipFill>
                    <a:blip r:embed="rId30"/>
                    <a:stretch>
                      <a:fillRect/>
                    </a:stretch>
                  </pic:blipFill>
                  <pic:spPr>
                    <a:xfrm>
                      <a:off x="0" y="0"/>
                      <a:ext cx="2052714" cy="2231946"/>
                    </a:xfrm>
                    <a:prstGeom prst="rect">
                      <a:avLst/>
                    </a:prstGeom>
                  </pic:spPr>
                </pic:pic>
              </a:graphicData>
            </a:graphic>
          </wp:inline>
        </w:drawing>
      </w:r>
    </w:p>
    <w:p w:rsidR="000D2636" w:rsidRPr="00F320A4" w:rsidRDefault="000D2636" w:rsidP="000D2636">
      <w:pPr>
        <w:autoSpaceDE w:val="0"/>
        <w:autoSpaceDN w:val="0"/>
        <w:adjustRightInd w:val="0"/>
        <w:ind w:left="360"/>
        <w:rPr>
          <w:color w:val="000000" w:themeColor="text1"/>
          <w:sz w:val="22"/>
          <w:szCs w:val="22"/>
        </w:rPr>
      </w:pPr>
    </w:p>
    <w:p w:rsidR="000D2636" w:rsidRPr="00F320A4" w:rsidRDefault="00B75D27" w:rsidP="00F320A4">
      <w:pPr>
        <w:pStyle w:val="ListParagraph"/>
        <w:numPr>
          <w:ilvl w:val="0"/>
          <w:numId w:val="10"/>
        </w:numPr>
        <w:autoSpaceDE w:val="0"/>
        <w:autoSpaceDN w:val="0"/>
        <w:adjustRightInd w:val="0"/>
        <w:spacing w:after="200"/>
        <w:rPr>
          <w:color w:val="000000" w:themeColor="text1"/>
          <w:sz w:val="22"/>
          <w:szCs w:val="22"/>
        </w:rPr>
      </w:pPr>
      <w:r w:rsidRPr="00F320A4">
        <w:rPr>
          <w:color w:val="000000" w:themeColor="text1"/>
          <w:sz w:val="22"/>
          <w:szCs w:val="22"/>
        </w:rPr>
        <w:t xml:space="preserve">A </w:t>
      </w:r>
      <w:r w:rsidR="000D2636" w:rsidRPr="00F320A4">
        <w:rPr>
          <w:color w:val="000000" w:themeColor="text1"/>
          <w:sz w:val="22"/>
          <w:szCs w:val="22"/>
        </w:rPr>
        <w:t>collapsible bottle filled with cation exchange resin that is capable of removing most of the common inorganic contaminants from water. The bottles can remove &gt;95% of dissolved copper, nickel, lead, copper, and zinc, even in very hard water within 2-10 minutes (</w:t>
      </w:r>
      <w:r w:rsidRPr="00F320A4">
        <w:rPr>
          <w:color w:val="000000" w:themeColor="text1"/>
          <w:sz w:val="22"/>
          <w:szCs w:val="22"/>
        </w:rPr>
        <w:t xml:space="preserve">IPI, </w:t>
      </w:r>
      <w:r w:rsidR="000D2636" w:rsidRPr="00F320A4">
        <w:rPr>
          <w:color w:val="000000" w:themeColor="text1"/>
          <w:sz w:val="22"/>
          <w:szCs w:val="22"/>
        </w:rPr>
        <w:t xml:space="preserve">Patent Number 395528, Date 10.06.2020). The technology is based on the principle of cation-exchange processes in an aqueous system and provides a new paradigm for water quality monitoring by creating the sampling technology, materials, and system-level protocols to enable dry sample preservation of inorganic pollutants in water samples. </w:t>
      </w:r>
    </w:p>
    <w:p w:rsidR="00F320A4" w:rsidRDefault="00F320A4" w:rsidP="00B75D27">
      <w:pPr>
        <w:autoSpaceDE w:val="0"/>
        <w:autoSpaceDN w:val="0"/>
        <w:adjustRightInd w:val="0"/>
        <w:spacing w:after="200"/>
        <w:rPr>
          <w:color w:val="000000" w:themeColor="text1"/>
          <w:sz w:val="22"/>
          <w:szCs w:val="22"/>
        </w:rPr>
      </w:pPr>
    </w:p>
    <w:p w:rsidR="00F320A4" w:rsidRDefault="00F320A4" w:rsidP="00B75D27">
      <w:pPr>
        <w:autoSpaceDE w:val="0"/>
        <w:autoSpaceDN w:val="0"/>
        <w:adjustRightInd w:val="0"/>
        <w:spacing w:after="200"/>
        <w:rPr>
          <w:color w:val="000000" w:themeColor="text1"/>
          <w:sz w:val="22"/>
          <w:szCs w:val="22"/>
        </w:rPr>
      </w:pPr>
    </w:p>
    <w:p w:rsidR="00F320A4" w:rsidRDefault="00F320A4" w:rsidP="00B75D27">
      <w:pPr>
        <w:autoSpaceDE w:val="0"/>
        <w:autoSpaceDN w:val="0"/>
        <w:adjustRightInd w:val="0"/>
        <w:spacing w:after="200"/>
        <w:rPr>
          <w:color w:val="000000" w:themeColor="text1"/>
          <w:sz w:val="22"/>
          <w:szCs w:val="22"/>
        </w:rPr>
      </w:pPr>
      <w:r w:rsidRPr="00F320A4">
        <w:rPr>
          <w:noProof/>
          <w:color w:val="000000" w:themeColor="text1"/>
          <w:sz w:val="22"/>
          <w:szCs w:val="22"/>
        </w:rPr>
        <w:drawing>
          <wp:anchor distT="0" distB="0" distL="114300" distR="114300" simplePos="0" relativeHeight="251659264" behindDoc="0" locked="0" layoutInCell="1" allowOverlap="1" wp14:anchorId="2D99EC36" wp14:editId="0507B15B">
            <wp:simplePos x="0" y="0"/>
            <wp:positionH relativeFrom="column">
              <wp:posOffset>1767840</wp:posOffset>
            </wp:positionH>
            <wp:positionV relativeFrom="paragraph">
              <wp:posOffset>17417</wp:posOffset>
            </wp:positionV>
            <wp:extent cx="1443818" cy="2204492"/>
            <wp:effectExtent l="0" t="0" r="4445" b="5715"/>
            <wp:wrapNone/>
            <wp:docPr id="7" name="Picture 6">
              <a:extLst xmlns:a="http://schemas.openxmlformats.org/drawingml/2006/main">
                <a:ext uri="{FF2B5EF4-FFF2-40B4-BE49-F238E27FC236}">
                  <a16:creationId xmlns:a16="http://schemas.microsoft.com/office/drawing/2014/main" id="{208BC3A3-E3B5-AF42-B422-F32AAE3BA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8BC3A3-E3B5-AF42-B422-F32AAE3BAFC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7074" cy="2224732"/>
                    </a:xfrm>
                    <a:prstGeom prst="rect">
                      <a:avLst/>
                    </a:prstGeom>
                  </pic:spPr>
                </pic:pic>
              </a:graphicData>
            </a:graphic>
            <wp14:sizeRelH relativeFrom="margin">
              <wp14:pctWidth>0</wp14:pctWidth>
            </wp14:sizeRelH>
            <wp14:sizeRelV relativeFrom="margin">
              <wp14:pctHeight>0</wp14:pctHeight>
            </wp14:sizeRelV>
          </wp:anchor>
        </w:drawing>
      </w:r>
      <w:r w:rsidRPr="00F320A4">
        <w:rPr>
          <w:noProof/>
          <w:color w:val="000000" w:themeColor="text1"/>
          <w:sz w:val="22"/>
          <w:szCs w:val="22"/>
        </w:rPr>
        <w:drawing>
          <wp:anchor distT="0" distB="0" distL="114300" distR="114300" simplePos="0" relativeHeight="251660288" behindDoc="0" locked="0" layoutInCell="1" allowOverlap="1" wp14:anchorId="0D83A10E" wp14:editId="0DC6516F">
            <wp:simplePos x="0" y="0"/>
            <wp:positionH relativeFrom="column">
              <wp:posOffset>15253</wp:posOffset>
            </wp:positionH>
            <wp:positionV relativeFrom="paragraph">
              <wp:posOffset>498554</wp:posOffset>
            </wp:positionV>
            <wp:extent cx="2193694" cy="1233954"/>
            <wp:effectExtent l="0" t="2858" r="953" b="952"/>
            <wp:wrapNone/>
            <wp:docPr id="44" name="Picture 43">
              <a:extLst xmlns:a="http://schemas.openxmlformats.org/drawingml/2006/main">
                <a:ext uri="{FF2B5EF4-FFF2-40B4-BE49-F238E27FC236}">
                  <a16:creationId xmlns:a16="http://schemas.microsoft.com/office/drawing/2014/main" id="{B3D9E47F-3B5E-FA46-8EFB-114555C08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B3D9E47F-3B5E-FA46-8EFB-114555C08B84}"/>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2214289" cy="1245539"/>
                    </a:xfrm>
                    <a:prstGeom prst="rect">
                      <a:avLst/>
                    </a:prstGeom>
                  </pic:spPr>
                </pic:pic>
              </a:graphicData>
            </a:graphic>
            <wp14:sizeRelH relativeFrom="margin">
              <wp14:pctWidth>0</wp14:pctWidth>
            </wp14:sizeRelH>
            <wp14:sizeRelV relativeFrom="margin">
              <wp14:pctHeight>0</wp14:pctHeight>
            </wp14:sizeRelV>
          </wp:anchor>
        </w:drawing>
      </w:r>
      <w:r w:rsidRPr="00F320A4">
        <w:rPr>
          <w:noProof/>
          <w:color w:val="000000" w:themeColor="text1"/>
          <w:sz w:val="22"/>
          <w:szCs w:val="22"/>
        </w:rPr>
        <w:drawing>
          <wp:anchor distT="0" distB="0" distL="114300" distR="114300" simplePos="0" relativeHeight="251661312" behindDoc="0" locked="0" layoutInCell="1" allowOverlap="1" wp14:anchorId="78250D74" wp14:editId="408210B4">
            <wp:simplePos x="0" y="0"/>
            <wp:positionH relativeFrom="column">
              <wp:posOffset>3248297</wp:posOffset>
            </wp:positionH>
            <wp:positionV relativeFrom="paragraph">
              <wp:posOffset>0</wp:posOffset>
            </wp:positionV>
            <wp:extent cx="1233831" cy="2203269"/>
            <wp:effectExtent l="0" t="0" r="0" b="0"/>
            <wp:wrapNone/>
            <wp:docPr id="45" name="Picture 44">
              <a:extLst xmlns:a="http://schemas.openxmlformats.org/drawingml/2006/main">
                <a:ext uri="{FF2B5EF4-FFF2-40B4-BE49-F238E27FC236}">
                  <a16:creationId xmlns:a16="http://schemas.microsoft.com/office/drawing/2014/main" id="{906C861B-BD0B-F942-9A78-451222B5DB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906C861B-BD0B-F942-9A78-451222B5DBE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5023" cy="2223255"/>
                    </a:xfrm>
                    <a:prstGeom prst="rect">
                      <a:avLst/>
                    </a:prstGeom>
                  </pic:spPr>
                </pic:pic>
              </a:graphicData>
            </a:graphic>
            <wp14:sizeRelH relativeFrom="margin">
              <wp14:pctWidth>0</wp14:pctWidth>
            </wp14:sizeRelH>
            <wp14:sizeRelV relativeFrom="margin">
              <wp14:pctHeight>0</wp14:pctHeight>
            </wp14:sizeRelV>
          </wp:anchor>
        </w:drawing>
      </w:r>
    </w:p>
    <w:p w:rsidR="00F320A4" w:rsidRDefault="00F320A4" w:rsidP="00B75D27">
      <w:pPr>
        <w:autoSpaceDE w:val="0"/>
        <w:autoSpaceDN w:val="0"/>
        <w:adjustRightInd w:val="0"/>
        <w:spacing w:after="200"/>
        <w:rPr>
          <w:color w:val="000000" w:themeColor="text1"/>
          <w:sz w:val="22"/>
          <w:szCs w:val="22"/>
        </w:rPr>
      </w:pPr>
    </w:p>
    <w:p w:rsidR="00F320A4" w:rsidRDefault="00F320A4" w:rsidP="00B75D27">
      <w:pPr>
        <w:autoSpaceDE w:val="0"/>
        <w:autoSpaceDN w:val="0"/>
        <w:adjustRightInd w:val="0"/>
        <w:spacing w:after="200"/>
        <w:rPr>
          <w:rStyle w:val="hgkelc"/>
          <w:color w:val="000000" w:themeColor="text1"/>
          <w:sz w:val="22"/>
          <w:szCs w:val="22"/>
          <w:lang w:val="en"/>
        </w:rPr>
      </w:pPr>
    </w:p>
    <w:p w:rsidR="00F320A4" w:rsidRDefault="00C62019" w:rsidP="00B75D27">
      <w:pPr>
        <w:autoSpaceDE w:val="0"/>
        <w:autoSpaceDN w:val="0"/>
        <w:adjustRightInd w:val="0"/>
        <w:spacing w:after="200"/>
        <w:rPr>
          <w:rStyle w:val="hgkelc"/>
          <w:color w:val="000000" w:themeColor="text1"/>
          <w:sz w:val="22"/>
          <w:szCs w:val="22"/>
          <w:lang w:val="en"/>
        </w:rPr>
      </w:pPr>
      <w:r>
        <w:rPr>
          <w:noProof/>
          <w:color w:val="000000" w:themeColor="text1"/>
          <w:sz w:val="22"/>
          <w:szCs w:val="22"/>
          <w:lang w:val="en"/>
          <w14:ligatures w14:val="standardContextual"/>
        </w:rPr>
        <w:lastRenderedPageBreak/>
        <w:drawing>
          <wp:inline distT="0" distB="0" distL="0" distR="0">
            <wp:extent cx="5727700" cy="8105140"/>
            <wp:effectExtent l="0" t="0" r="0" b="0"/>
            <wp:docPr id="929870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0631" name="Picture 929870631"/>
                    <pic:cNvPicPr/>
                  </pic:nvPicPr>
                  <pic:blipFill>
                    <a:blip r:embed="rId34">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rsidR="004033B0" w:rsidRPr="00C62019" w:rsidRDefault="000D57C0" w:rsidP="004033B0">
      <w:pPr>
        <w:pStyle w:val="ListParagraph"/>
        <w:numPr>
          <w:ilvl w:val="0"/>
          <w:numId w:val="9"/>
        </w:numPr>
        <w:autoSpaceDE w:val="0"/>
        <w:autoSpaceDN w:val="0"/>
        <w:adjustRightInd w:val="0"/>
        <w:spacing w:after="200"/>
        <w:rPr>
          <w:i/>
          <w:iCs/>
          <w:color w:val="000000" w:themeColor="text1"/>
          <w:sz w:val="22"/>
          <w:szCs w:val="22"/>
        </w:rPr>
      </w:pPr>
      <w:r w:rsidRPr="00F320A4">
        <w:rPr>
          <w:rStyle w:val="hgkelc"/>
          <w:color w:val="000000" w:themeColor="text1"/>
          <w:sz w:val="22"/>
          <w:szCs w:val="22"/>
          <w:lang w:val="en"/>
        </w:rPr>
        <w:t>A</w:t>
      </w:r>
      <w:r w:rsidR="00B75D27" w:rsidRPr="00F320A4">
        <w:rPr>
          <w:color w:val="000000" w:themeColor="text1"/>
          <w:sz w:val="22"/>
          <w:szCs w:val="22"/>
        </w:rPr>
        <w:t xml:space="preserve">n enzyme-substrate-based E. coli detection kit for drinking water (IPI, Patent Number 482960, Date of grant: 14.12.2023). The kit detects biomarkers secreted only by </w:t>
      </w:r>
      <w:r w:rsidR="00F320A4" w:rsidRPr="00F320A4">
        <w:rPr>
          <w:color w:val="000000" w:themeColor="text1"/>
          <w:sz w:val="22"/>
          <w:szCs w:val="22"/>
        </w:rPr>
        <w:t>E. coli</w:t>
      </w:r>
      <w:r w:rsidR="00B75D27" w:rsidRPr="00F320A4">
        <w:rPr>
          <w:color w:val="000000" w:themeColor="text1"/>
          <w:sz w:val="22"/>
          <w:szCs w:val="22"/>
        </w:rPr>
        <w:t xml:space="preserve"> bacteria. The technology won the Innovation Challenge to develop a portable device for water </w:t>
      </w:r>
      <w:r w:rsidR="00B75D27" w:rsidRPr="00F320A4">
        <w:rPr>
          <w:color w:val="000000" w:themeColor="text1"/>
          <w:sz w:val="22"/>
          <w:szCs w:val="22"/>
        </w:rPr>
        <w:lastRenderedPageBreak/>
        <w:t>quality testing by the Department of Promotion of Industry and Internal Trade, Government of India.</w:t>
      </w:r>
    </w:p>
    <w:p w:rsidR="00B75D27" w:rsidRDefault="00F320A4" w:rsidP="00B75D27">
      <w:pPr>
        <w:autoSpaceDE w:val="0"/>
        <w:autoSpaceDN w:val="0"/>
        <w:adjustRightInd w:val="0"/>
        <w:spacing w:after="200"/>
        <w:rPr>
          <w:i/>
          <w:iCs/>
          <w:color w:val="000000" w:themeColor="text1"/>
          <w:sz w:val="22"/>
          <w:szCs w:val="22"/>
          <w:lang w:val="en"/>
        </w:rPr>
      </w:pPr>
      <w:r w:rsidRPr="00F320A4">
        <w:rPr>
          <w:noProof/>
        </w:rPr>
        <w:drawing>
          <wp:anchor distT="0" distB="0" distL="114300" distR="114300" simplePos="0" relativeHeight="251669504" behindDoc="0" locked="0" layoutInCell="1" allowOverlap="1" wp14:anchorId="2D7B7E70" wp14:editId="4EBC66A4">
            <wp:simplePos x="0" y="0"/>
            <wp:positionH relativeFrom="column">
              <wp:posOffset>3579041</wp:posOffset>
            </wp:positionH>
            <wp:positionV relativeFrom="paragraph">
              <wp:posOffset>120287</wp:posOffset>
            </wp:positionV>
            <wp:extent cx="2899229" cy="2536826"/>
            <wp:effectExtent l="25400" t="25400" r="22225" b="28575"/>
            <wp:wrapNone/>
            <wp:docPr id="933066188" name="Picture 6">
              <a:extLst xmlns:a="http://schemas.openxmlformats.org/drawingml/2006/main">
                <a:ext uri="{FF2B5EF4-FFF2-40B4-BE49-F238E27FC236}">
                  <a16:creationId xmlns:a16="http://schemas.microsoft.com/office/drawing/2014/main" id="{ED2F9018-4E5C-019A-92BB-4DD97296D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D2F9018-4E5C-019A-92BB-4DD97296D65B}"/>
                        </a:ext>
                      </a:extLst>
                    </pic:cNvPr>
                    <pic:cNvPicPr>
                      <a:picLocks noChangeAspect="1"/>
                    </pic:cNvPicPr>
                  </pic:nvPicPr>
                  <pic:blipFill>
                    <a:blip r:embed="rId35"/>
                    <a:stretch>
                      <a:fillRect/>
                    </a:stretch>
                  </pic:blipFill>
                  <pic:spPr>
                    <a:xfrm>
                      <a:off x="0" y="0"/>
                      <a:ext cx="2899229" cy="2536826"/>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F320A4">
        <w:rPr>
          <w:i/>
          <w:iCs/>
          <w:noProof/>
          <w:color w:val="000000" w:themeColor="text1"/>
          <w:sz w:val="22"/>
          <w:szCs w:val="22"/>
        </w:rPr>
        <w:drawing>
          <wp:anchor distT="0" distB="0" distL="114300" distR="114300" simplePos="0" relativeHeight="251664384" behindDoc="0" locked="0" layoutInCell="1" allowOverlap="1" wp14:anchorId="33C9DED1" wp14:editId="629B57FB">
            <wp:simplePos x="0" y="0"/>
            <wp:positionH relativeFrom="column">
              <wp:posOffset>1847850</wp:posOffset>
            </wp:positionH>
            <wp:positionV relativeFrom="paragraph">
              <wp:posOffset>124816</wp:posOffset>
            </wp:positionV>
            <wp:extent cx="1587325" cy="2478767"/>
            <wp:effectExtent l="25400" t="25400" r="26035" b="23495"/>
            <wp:wrapNone/>
            <wp:docPr id="6" name="Picture 5">
              <a:extLst xmlns:a="http://schemas.openxmlformats.org/drawingml/2006/main">
                <a:ext uri="{FF2B5EF4-FFF2-40B4-BE49-F238E27FC236}">
                  <a16:creationId xmlns:a16="http://schemas.microsoft.com/office/drawing/2014/main" id="{F103B808-FD26-2384-B196-4A725F2F81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03B808-FD26-2384-B196-4A725F2F8175}"/>
                        </a:ext>
                      </a:extLst>
                    </pic:cNvPr>
                    <pic:cNvPicPr>
                      <a:picLocks noChangeAspect="1"/>
                    </pic:cNvPicPr>
                  </pic:nvPicPr>
                  <pic:blipFill>
                    <a:blip r:embed="rId36"/>
                    <a:stretch>
                      <a:fillRect/>
                    </a:stretch>
                  </pic:blipFill>
                  <pic:spPr>
                    <a:xfrm>
                      <a:off x="0" y="0"/>
                      <a:ext cx="1587325" cy="2478767"/>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F320A4">
        <w:rPr>
          <w:i/>
          <w:iCs/>
          <w:noProof/>
          <w:color w:val="000000" w:themeColor="text1"/>
          <w:sz w:val="22"/>
          <w:szCs w:val="22"/>
        </w:rPr>
        <w:drawing>
          <wp:anchor distT="0" distB="0" distL="114300" distR="114300" simplePos="0" relativeHeight="251663360" behindDoc="0" locked="0" layoutInCell="1" allowOverlap="1" wp14:anchorId="2D0E8633" wp14:editId="4403D8A7">
            <wp:simplePos x="0" y="0"/>
            <wp:positionH relativeFrom="column">
              <wp:posOffset>-501469</wp:posOffset>
            </wp:positionH>
            <wp:positionV relativeFrom="paragraph">
              <wp:posOffset>124543</wp:posOffset>
            </wp:positionV>
            <wp:extent cx="2194954" cy="2478767"/>
            <wp:effectExtent l="25400" t="25400" r="27940" b="23495"/>
            <wp:wrapNone/>
            <wp:docPr id="5" name="Picture 4">
              <a:extLst xmlns:a="http://schemas.openxmlformats.org/drawingml/2006/main">
                <a:ext uri="{FF2B5EF4-FFF2-40B4-BE49-F238E27FC236}">
                  <a16:creationId xmlns:a16="http://schemas.microsoft.com/office/drawing/2014/main" id="{BCCB9D39-1A5E-527C-C08F-7D71D4669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CB9D39-1A5E-527C-C08F-7D71D466999F}"/>
                        </a:ext>
                      </a:extLst>
                    </pic:cNvPr>
                    <pic:cNvPicPr>
                      <a:picLocks noChangeAspect="1"/>
                    </pic:cNvPicPr>
                  </pic:nvPicPr>
                  <pic:blipFill>
                    <a:blip r:embed="rId37"/>
                    <a:stretch>
                      <a:fillRect/>
                    </a:stretch>
                  </pic:blipFill>
                  <pic:spPr>
                    <a:xfrm>
                      <a:off x="0" y="0"/>
                      <a:ext cx="2194954" cy="2478767"/>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rsidR="00F320A4" w:rsidRPr="00B75D27" w:rsidRDefault="00F320A4" w:rsidP="00B75D27">
      <w:pPr>
        <w:autoSpaceDE w:val="0"/>
        <w:autoSpaceDN w:val="0"/>
        <w:adjustRightInd w:val="0"/>
        <w:spacing w:after="200"/>
        <w:rPr>
          <w:i/>
          <w:iCs/>
          <w:color w:val="000000" w:themeColor="text1"/>
          <w:sz w:val="22"/>
          <w:szCs w:val="22"/>
          <w:lang w:val="en"/>
        </w:rPr>
      </w:pPr>
      <w:r w:rsidRPr="00F320A4">
        <w:rPr>
          <w:i/>
          <w:iCs/>
          <w:noProof/>
          <w:color w:val="000000" w:themeColor="text1"/>
          <w:sz w:val="22"/>
          <w:szCs w:val="22"/>
        </w:rPr>
        <w:drawing>
          <wp:anchor distT="0" distB="0" distL="114300" distR="114300" simplePos="0" relativeHeight="251665408" behindDoc="0" locked="0" layoutInCell="1" allowOverlap="1" wp14:anchorId="2AFA0D6A" wp14:editId="7C8B25CD">
            <wp:simplePos x="0" y="0"/>
            <wp:positionH relativeFrom="column">
              <wp:posOffset>9076113</wp:posOffset>
            </wp:positionH>
            <wp:positionV relativeFrom="paragraph">
              <wp:posOffset>1898304</wp:posOffset>
            </wp:positionV>
            <wp:extent cx="2618771" cy="2291425"/>
            <wp:effectExtent l="25400" t="25400" r="22860" b="20320"/>
            <wp:wrapNone/>
            <wp:docPr id="88160212" name="Picture 6">
              <a:extLst xmlns:a="http://schemas.openxmlformats.org/drawingml/2006/main">
                <a:ext uri="{FF2B5EF4-FFF2-40B4-BE49-F238E27FC236}">
                  <a16:creationId xmlns:a16="http://schemas.microsoft.com/office/drawing/2014/main" id="{ED2F9018-4E5C-019A-92BB-4DD97296D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D2F9018-4E5C-019A-92BB-4DD97296D65B}"/>
                        </a:ext>
                      </a:extLst>
                    </pic:cNvPr>
                    <pic:cNvPicPr>
                      <a:picLocks noChangeAspect="1"/>
                    </pic:cNvPicPr>
                  </pic:nvPicPr>
                  <pic:blipFill>
                    <a:blip r:embed="rId35"/>
                    <a:stretch>
                      <a:fillRect/>
                    </a:stretch>
                  </pic:blipFill>
                  <pic:spPr>
                    <a:xfrm>
                      <a:off x="0" y="0"/>
                      <a:ext cx="2634699" cy="2305362"/>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rsidR="000D2636" w:rsidRPr="000D2636" w:rsidRDefault="000D2636" w:rsidP="000D2636">
      <w:pPr>
        <w:pStyle w:val="ListParagraph"/>
        <w:rPr>
          <w:rStyle w:val="hgkelc"/>
          <w:i/>
          <w:iCs/>
          <w:color w:val="000000" w:themeColor="text1"/>
          <w:sz w:val="22"/>
          <w:szCs w:val="22"/>
          <w:lang w:val="en"/>
        </w:rPr>
      </w:pPr>
    </w:p>
    <w:p w:rsidR="000D2636" w:rsidRPr="00424524" w:rsidRDefault="000D2636" w:rsidP="0089144E">
      <w:pPr>
        <w:rPr>
          <w:color w:val="4472C4" w:themeColor="accent1"/>
        </w:rPr>
      </w:pPr>
    </w:p>
    <w:p w:rsidR="0089144E" w:rsidRDefault="0089144E" w:rsidP="00694E09"/>
    <w:p w:rsidR="004033B0" w:rsidRDefault="004033B0" w:rsidP="00694E09"/>
    <w:p w:rsidR="004033B0" w:rsidRDefault="004033B0" w:rsidP="00694E09"/>
    <w:p w:rsidR="004033B0" w:rsidRDefault="004033B0" w:rsidP="00694E09"/>
    <w:p w:rsidR="004033B0" w:rsidRDefault="004033B0" w:rsidP="00694E09"/>
    <w:p w:rsidR="004033B0" w:rsidRDefault="004033B0" w:rsidP="00694E09"/>
    <w:p w:rsidR="004033B0" w:rsidRDefault="004033B0" w:rsidP="00694E09"/>
    <w:p w:rsidR="004033B0" w:rsidRDefault="004033B0" w:rsidP="00694E09"/>
    <w:p w:rsidR="004033B0" w:rsidRDefault="004033B0" w:rsidP="00694E09"/>
    <w:p w:rsidR="004033B0" w:rsidRDefault="004033B0" w:rsidP="00694E09"/>
    <w:p w:rsidR="00E2233C" w:rsidRDefault="00E2233C" w:rsidP="00694E09"/>
    <w:p w:rsidR="00E2233C" w:rsidRDefault="00E2233C" w:rsidP="00694E09"/>
    <w:p w:rsidR="00E9298E" w:rsidRDefault="00E9298E" w:rsidP="00694E09">
      <w:r w:rsidRPr="00E9298E">
        <w:rPr>
          <w:highlight w:val="darkCyan"/>
        </w:rPr>
        <w:t>PEOPLE</w:t>
      </w:r>
      <w:r>
        <w:t xml:space="preserve"> </w:t>
      </w:r>
    </w:p>
    <w:p w:rsidR="00E9298E" w:rsidRDefault="00E9298E" w:rsidP="00694E09"/>
    <w:p w:rsidR="000B3244" w:rsidRDefault="000B3244" w:rsidP="000B3244">
      <w:pPr>
        <w:pStyle w:val="Heading2"/>
      </w:pPr>
      <w:r>
        <w:t>Principal Investigator</w:t>
      </w:r>
    </w:p>
    <w:p w:rsidR="00E9298E" w:rsidRDefault="000B3244" w:rsidP="00694E09">
      <w:r>
        <w:rPr>
          <w:noProof/>
          <w14:ligatures w14:val="standardContextual"/>
        </w:rPr>
        <w:drawing>
          <wp:inline distT="0" distB="0" distL="0" distR="0">
            <wp:extent cx="1341120" cy="1252597"/>
            <wp:effectExtent l="0" t="0" r="5080" b="5080"/>
            <wp:docPr id="1193295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86" name="Picture 11932955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6398" cy="1266866"/>
                    </a:xfrm>
                    <a:prstGeom prst="rect">
                      <a:avLst/>
                    </a:prstGeom>
                  </pic:spPr>
                </pic:pic>
              </a:graphicData>
            </a:graphic>
          </wp:inline>
        </w:drawing>
      </w:r>
      <w:r>
        <w:t xml:space="preserve"> Indra Sen</w:t>
      </w:r>
    </w:p>
    <w:p w:rsidR="00E9298E" w:rsidRDefault="00E9298E" w:rsidP="00694E09"/>
    <w:p w:rsidR="000B3244" w:rsidRPr="000B3244" w:rsidRDefault="000B3244" w:rsidP="000B3244">
      <w:pPr>
        <w:tabs>
          <w:tab w:val="left" w:pos="2610"/>
        </w:tabs>
        <w:ind w:right="357" w:hanging="18"/>
        <w:jc w:val="both"/>
        <w:rPr>
          <w:sz w:val="22"/>
          <w:szCs w:val="22"/>
        </w:rPr>
      </w:pPr>
      <w:r>
        <w:rPr>
          <w:sz w:val="22"/>
          <w:szCs w:val="22"/>
        </w:rPr>
        <w:t xml:space="preserve">2020 </w:t>
      </w:r>
      <w:r w:rsidRPr="000B3244">
        <w:rPr>
          <w:sz w:val="22"/>
          <w:szCs w:val="22"/>
        </w:rPr>
        <w:t>Associate Professor, Department of Earth Sciences and Centre for Environmental Science and Engineering, Indian Institute of Technology</w:t>
      </w:r>
      <w:r>
        <w:rPr>
          <w:sz w:val="22"/>
          <w:szCs w:val="22"/>
        </w:rPr>
        <w:t xml:space="preserve"> </w:t>
      </w:r>
      <w:r w:rsidRPr="000B3244">
        <w:rPr>
          <w:sz w:val="22"/>
          <w:szCs w:val="22"/>
        </w:rPr>
        <w:t>Kanpur, India</w:t>
      </w:r>
    </w:p>
    <w:p w:rsidR="000B3244" w:rsidRDefault="004F7E9D" w:rsidP="00694E09">
      <w:pPr>
        <w:rPr>
          <w:sz w:val="22"/>
          <w:szCs w:val="22"/>
        </w:rPr>
      </w:pPr>
      <w:r>
        <w:rPr>
          <w:sz w:val="22"/>
          <w:szCs w:val="22"/>
        </w:rPr>
        <w:t>2021 Associate Editor, Vadose Zone Journal, Soil Science Society of America</w:t>
      </w:r>
    </w:p>
    <w:p w:rsidR="004F7E9D" w:rsidRDefault="004F7E9D" w:rsidP="00694E09">
      <w:pPr>
        <w:rPr>
          <w:sz w:val="22"/>
          <w:szCs w:val="22"/>
        </w:rPr>
      </w:pPr>
      <w:r>
        <w:rPr>
          <w:sz w:val="22"/>
          <w:szCs w:val="22"/>
        </w:rPr>
        <w:t>2021 Associate Editor, Geophysical Research Letters, American Geophysical Union</w:t>
      </w:r>
    </w:p>
    <w:p w:rsidR="004F7E9D" w:rsidRDefault="004F7E9D" w:rsidP="00694E09">
      <w:pPr>
        <w:rPr>
          <w:sz w:val="22"/>
          <w:szCs w:val="22"/>
        </w:rPr>
      </w:pPr>
      <w:r>
        <w:rPr>
          <w:sz w:val="22"/>
          <w:szCs w:val="22"/>
        </w:rPr>
        <w:t xml:space="preserve">2013 Postdoctoral Scholar/Investigator in Marine Chemistry and Geochemistry with </w:t>
      </w:r>
      <w:hyperlink r:id="rId39" w:history="1">
        <w:r w:rsidRPr="004F7E9D">
          <w:rPr>
            <w:rStyle w:val="Hyperlink"/>
            <w:sz w:val="22"/>
            <w:szCs w:val="22"/>
          </w:rPr>
          <w:t xml:space="preserve">Dr. Bernhard </w:t>
        </w:r>
        <w:proofErr w:type="spellStart"/>
        <w:r w:rsidRPr="004F7E9D">
          <w:rPr>
            <w:rStyle w:val="Hyperlink"/>
            <w:sz w:val="22"/>
            <w:szCs w:val="22"/>
          </w:rPr>
          <w:t>Peucker-Ehrenbrink</w:t>
        </w:r>
        <w:proofErr w:type="spellEnd"/>
      </w:hyperlink>
      <w:r>
        <w:rPr>
          <w:sz w:val="22"/>
          <w:szCs w:val="22"/>
        </w:rPr>
        <w:t>, Woods Hole Oceanographic Institution, USA</w:t>
      </w:r>
    </w:p>
    <w:p w:rsidR="004F7E9D" w:rsidRDefault="004F7E9D" w:rsidP="00694E09">
      <w:pPr>
        <w:rPr>
          <w:sz w:val="22"/>
          <w:szCs w:val="22"/>
        </w:rPr>
      </w:pPr>
      <w:r>
        <w:rPr>
          <w:sz w:val="22"/>
          <w:szCs w:val="22"/>
        </w:rPr>
        <w:t xml:space="preserve">2010 Ph.D. in Geochemistry with </w:t>
      </w:r>
      <w:hyperlink r:id="rId40" w:history="1">
        <w:r w:rsidRPr="004F7E9D">
          <w:rPr>
            <w:rStyle w:val="Hyperlink"/>
            <w:sz w:val="22"/>
            <w:szCs w:val="22"/>
          </w:rPr>
          <w:t>Prof. Gautam Sen</w:t>
        </w:r>
      </w:hyperlink>
      <w:r>
        <w:rPr>
          <w:sz w:val="22"/>
          <w:szCs w:val="22"/>
        </w:rPr>
        <w:t>, Florida International University, USA</w:t>
      </w:r>
    </w:p>
    <w:p w:rsidR="000B3244" w:rsidRDefault="000B3244" w:rsidP="00694E09"/>
    <w:p w:rsidR="008E04E8" w:rsidRDefault="008E04E8" w:rsidP="008E04E8">
      <w:pPr>
        <w:pStyle w:val="Heading2"/>
      </w:pPr>
      <w:r>
        <w:t>Staff Members</w:t>
      </w:r>
    </w:p>
    <w:p w:rsidR="008E04E8" w:rsidRDefault="008E04E8" w:rsidP="008E04E8"/>
    <w:p w:rsidR="008E04E8" w:rsidRDefault="008E04E8" w:rsidP="008E04E8">
      <w:r>
        <w:t>Lab Manager Aditya Tripathi</w:t>
      </w:r>
    </w:p>
    <w:p w:rsidR="008E04E8" w:rsidRPr="008E04E8" w:rsidRDefault="008E04E8" w:rsidP="008E04E8">
      <w:r>
        <w:t>Office Administration: Bhupinder Sharma</w:t>
      </w:r>
    </w:p>
    <w:p w:rsidR="00EF3E18" w:rsidRDefault="00EF3E18" w:rsidP="00694E09">
      <w:pPr>
        <w:rPr>
          <w:highlight w:val="yellow"/>
        </w:rPr>
      </w:pPr>
    </w:p>
    <w:p w:rsidR="00EF3E18" w:rsidRDefault="00EF3E18" w:rsidP="00EF3E18">
      <w:pPr>
        <w:pStyle w:val="Heading2"/>
      </w:pPr>
      <w:r>
        <w:t>Post</w:t>
      </w:r>
      <w:r w:rsidR="008E04E8">
        <w:t>-</w:t>
      </w:r>
      <w:r>
        <w:t>Doctoral Associate</w:t>
      </w:r>
    </w:p>
    <w:p w:rsidR="00EF3E18" w:rsidRDefault="00EF3E18" w:rsidP="00694E09">
      <w:pPr>
        <w:rPr>
          <w:highlight w:val="yellow"/>
        </w:rPr>
      </w:pPr>
    </w:p>
    <w:p w:rsidR="00EF3E18" w:rsidRDefault="00EF3E18" w:rsidP="00694E09">
      <w:pPr>
        <w:rPr>
          <w:highlight w:val="yellow"/>
        </w:rPr>
      </w:pPr>
      <w:r>
        <w:rPr>
          <w:highlight w:val="yellow"/>
        </w:rPr>
        <w:t>Dr. Richa Chaturvedi</w:t>
      </w:r>
    </w:p>
    <w:p w:rsidR="00EF3E18" w:rsidRDefault="00EF3E18" w:rsidP="00694E09">
      <w:pPr>
        <w:rPr>
          <w:highlight w:val="yellow"/>
        </w:rPr>
      </w:pPr>
    </w:p>
    <w:p w:rsidR="00EF3E18" w:rsidRDefault="00EF3E18" w:rsidP="00694E09">
      <w:pPr>
        <w:rPr>
          <w:highlight w:val="yellow"/>
        </w:rPr>
      </w:pPr>
      <w:r w:rsidRPr="00EF3E18">
        <w:t>https://scholar.google.com/citations?user=KgPlHD0AAAAJ&amp;hl=en</w:t>
      </w:r>
    </w:p>
    <w:p w:rsidR="00EF3E18" w:rsidRDefault="00EF3E18" w:rsidP="00694E09">
      <w:pPr>
        <w:rPr>
          <w:highlight w:val="yellow"/>
        </w:rPr>
      </w:pPr>
    </w:p>
    <w:p w:rsidR="00EF3E18" w:rsidRDefault="00EF3E18" w:rsidP="00694E09">
      <w:pPr>
        <w:rPr>
          <w:highlight w:val="yellow"/>
        </w:rPr>
      </w:pPr>
    </w:p>
    <w:p w:rsidR="00EF3E18" w:rsidRPr="00EF3E18" w:rsidRDefault="00EF3E18" w:rsidP="00EF3E18">
      <w:pPr>
        <w:spacing w:before="100" w:beforeAutospacing="1" w:after="100" w:afterAutospacing="1"/>
        <w:outlineLvl w:val="1"/>
        <w:rPr>
          <w:b/>
          <w:bCs/>
          <w:sz w:val="36"/>
          <w:szCs w:val="36"/>
        </w:rPr>
      </w:pPr>
      <w:proofErr w:type="spellStart"/>
      <w:proofErr w:type="gramStart"/>
      <w:r w:rsidRPr="00EF3E18">
        <w:rPr>
          <w:b/>
          <w:bCs/>
          <w:sz w:val="36"/>
          <w:szCs w:val="36"/>
        </w:rPr>
        <w:t>Ph.D</w:t>
      </w:r>
      <w:proofErr w:type="spellEnd"/>
      <w:proofErr w:type="gramEnd"/>
      <w:r w:rsidRPr="00EF3E18">
        <w:rPr>
          <w:b/>
          <w:bCs/>
          <w:sz w:val="36"/>
          <w:szCs w:val="36"/>
        </w:rPr>
        <w:t xml:space="preserve"> - Scholar</w:t>
      </w:r>
    </w:p>
    <w:p w:rsidR="00EF3E18" w:rsidRDefault="00EF3E18" w:rsidP="00694E09">
      <w:pPr>
        <w:rPr>
          <w:highlight w:val="yellow"/>
        </w:rPr>
      </w:pPr>
      <w:proofErr w:type="spellStart"/>
      <w:r>
        <w:rPr>
          <w:highlight w:val="yellow"/>
        </w:rPr>
        <w:t>Samyak</w:t>
      </w:r>
      <w:proofErr w:type="spellEnd"/>
      <w:r>
        <w:rPr>
          <w:highlight w:val="yellow"/>
        </w:rPr>
        <w:t xml:space="preserve"> Pradhan</w:t>
      </w:r>
    </w:p>
    <w:p w:rsidR="00EF3E18" w:rsidRDefault="004C0B7F" w:rsidP="00694E09">
      <w:pPr>
        <w:rPr>
          <w:highlight w:val="yellow"/>
        </w:rPr>
      </w:pPr>
      <w:r>
        <w:rPr>
          <w:noProof/>
          <w14:ligatures w14:val="standardContextual"/>
        </w:rPr>
        <w:drawing>
          <wp:inline distT="0" distB="0" distL="0" distR="0">
            <wp:extent cx="1689463" cy="1689463"/>
            <wp:effectExtent l="0" t="0" r="0" b="0"/>
            <wp:docPr id="813666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627" name="Picture 813666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7713" cy="1697713"/>
                    </a:xfrm>
                    <a:prstGeom prst="rect">
                      <a:avLst/>
                    </a:prstGeom>
                  </pic:spPr>
                </pic:pic>
              </a:graphicData>
            </a:graphic>
          </wp:inline>
        </w:drawing>
      </w:r>
    </w:p>
    <w:p w:rsidR="00EF3E18" w:rsidRDefault="00EF3E18" w:rsidP="00694E09">
      <w:pPr>
        <w:rPr>
          <w:highlight w:val="yellow"/>
        </w:rPr>
      </w:pPr>
    </w:p>
    <w:p w:rsidR="00EF3E18" w:rsidRDefault="004C0B7F" w:rsidP="00694E09">
      <w:pPr>
        <w:rPr>
          <w:highlight w:val="yellow"/>
        </w:rPr>
      </w:pPr>
      <w:r>
        <w:rPr>
          <w:noProof/>
          <w14:ligatures w14:val="standardContextual"/>
        </w:rPr>
        <w:drawing>
          <wp:inline distT="0" distB="0" distL="0" distR="0">
            <wp:extent cx="1854926" cy="1236549"/>
            <wp:effectExtent l="0" t="0" r="0" b="0"/>
            <wp:docPr id="162077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7370" name="Picture 1620773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282" cy="1241453"/>
                    </a:xfrm>
                    <a:prstGeom prst="rect">
                      <a:avLst/>
                    </a:prstGeom>
                  </pic:spPr>
                </pic:pic>
              </a:graphicData>
            </a:graphic>
          </wp:inline>
        </w:drawing>
      </w:r>
      <w:r w:rsidR="00EF3E18">
        <w:rPr>
          <w:highlight w:val="yellow"/>
        </w:rPr>
        <w:t xml:space="preserve"> </w:t>
      </w:r>
      <w:proofErr w:type="spellStart"/>
      <w:r w:rsidR="00EF3E18">
        <w:rPr>
          <w:highlight w:val="yellow"/>
        </w:rPr>
        <w:t>Subham</w:t>
      </w:r>
      <w:proofErr w:type="spellEnd"/>
      <w:r w:rsidR="00EF3E18">
        <w:rPr>
          <w:highlight w:val="yellow"/>
        </w:rPr>
        <w:t xml:space="preserve"> Dutta</w:t>
      </w:r>
    </w:p>
    <w:p w:rsidR="00EF3E18" w:rsidRDefault="00EF3E18" w:rsidP="00694E09">
      <w:pPr>
        <w:rPr>
          <w:highlight w:val="yellow"/>
        </w:rPr>
      </w:pPr>
    </w:p>
    <w:p w:rsidR="008E04E8" w:rsidRDefault="008E04E8" w:rsidP="00694E09">
      <w:pPr>
        <w:rPr>
          <w:highlight w:val="yellow"/>
        </w:rPr>
      </w:pPr>
    </w:p>
    <w:p w:rsidR="00844EB0" w:rsidRDefault="008E04E8" w:rsidP="00694E09">
      <w:pPr>
        <w:rPr>
          <w:highlight w:val="yellow"/>
        </w:rPr>
      </w:pPr>
      <w:r>
        <w:rPr>
          <w:highlight w:val="yellow"/>
        </w:rPr>
        <w:t>Lab Alumn</w:t>
      </w:r>
      <w:r w:rsidR="00844EB0">
        <w:rPr>
          <w:highlight w:val="yellow"/>
        </w:rPr>
        <w:t>i</w:t>
      </w:r>
    </w:p>
    <w:p w:rsidR="008E04E8" w:rsidRDefault="008E04E8" w:rsidP="00694E09">
      <w:pPr>
        <w:rPr>
          <w:highlight w:val="yellow"/>
        </w:rPr>
      </w:pPr>
    </w:p>
    <w:p w:rsidR="00844EB0" w:rsidRDefault="00844EB0" w:rsidP="00844EB0">
      <w:pPr>
        <w:pStyle w:val="Heading2"/>
      </w:pPr>
      <w:r>
        <w:rPr>
          <w:rStyle w:val="fl-list-item-heading-text"/>
        </w:rPr>
        <w:t>Former Postdoctoral Researchers</w:t>
      </w:r>
    </w:p>
    <w:p w:rsidR="00844EB0" w:rsidRDefault="00844EB0" w:rsidP="004C0B7F">
      <w:pPr>
        <w:pStyle w:val="Heading2"/>
        <w:rPr>
          <w:color w:val="000000"/>
          <w:sz w:val="22"/>
          <w:szCs w:val="22"/>
        </w:rPr>
      </w:pPr>
    </w:p>
    <w:p w:rsidR="003938F4" w:rsidRDefault="003938F4" w:rsidP="003938F4">
      <w:pPr>
        <w:pStyle w:val="NoSpacing"/>
        <w:spacing w:before="120" w:after="120"/>
        <w:jc w:val="both"/>
        <w:rPr>
          <w:rFonts w:ascii="Times New Roman" w:hAnsi="Times New Roman" w:cs="Times New Roman"/>
          <w:b/>
          <w:bCs/>
          <w:iCs w:val="0"/>
          <w:sz w:val="22"/>
          <w:szCs w:val="22"/>
        </w:rPr>
      </w:pPr>
      <w:r>
        <w:rPr>
          <w:rFonts w:ascii="Times New Roman" w:hAnsi="Times New Roman" w:cs="Times New Roman"/>
          <w:b/>
          <w:bCs/>
          <w:iCs w:val="0"/>
          <w:noProof/>
          <w:sz w:val="22"/>
          <w:szCs w:val="22"/>
          <w14:ligatures w14:val="standardContextual"/>
        </w:rPr>
        <w:drawing>
          <wp:anchor distT="0" distB="0" distL="114300" distR="114300" simplePos="0" relativeHeight="251676672" behindDoc="0" locked="0" layoutInCell="1" allowOverlap="1" wp14:anchorId="1BC9B8F1">
            <wp:simplePos x="0" y="0"/>
            <wp:positionH relativeFrom="column">
              <wp:posOffset>-121920</wp:posOffset>
            </wp:positionH>
            <wp:positionV relativeFrom="paragraph">
              <wp:posOffset>189865</wp:posOffset>
            </wp:positionV>
            <wp:extent cx="975360" cy="846455"/>
            <wp:effectExtent l="0" t="0" r="2540" b="4445"/>
            <wp:wrapSquare wrapText="bothSides"/>
            <wp:docPr id="1027514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4518" name="Picture 1027514518"/>
                    <pic:cNvPicPr/>
                  </pic:nvPicPr>
                  <pic:blipFill>
                    <a:blip r:embed="rId43">
                      <a:extLst>
                        <a:ext uri="{28A0092B-C50C-407E-A947-70E740481C1C}">
                          <a14:useLocalDpi xmlns:a14="http://schemas.microsoft.com/office/drawing/2010/main" val="0"/>
                        </a:ext>
                      </a:extLst>
                    </a:blip>
                    <a:stretch>
                      <a:fillRect/>
                    </a:stretch>
                  </pic:blipFill>
                  <pic:spPr>
                    <a:xfrm>
                      <a:off x="0" y="0"/>
                      <a:ext cx="975360" cy="846455"/>
                    </a:xfrm>
                    <a:prstGeom prst="rect">
                      <a:avLst/>
                    </a:prstGeom>
                  </pic:spPr>
                </pic:pic>
              </a:graphicData>
            </a:graphic>
            <wp14:sizeRelH relativeFrom="page">
              <wp14:pctWidth>0</wp14:pctWidth>
            </wp14:sizeRelH>
            <wp14:sizeRelV relativeFrom="page">
              <wp14:pctHeight>0</wp14:pctHeight>
            </wp14:sizeRelV>
          </wp:anchor>
        </w:drawing>
      </w:r>
    </w:p>
    <w:p w:rsidR="003938F4" w:rsidRDefault="003938F4" w:rsidP="003938F4">
      <w:pPr>
        <w:pStyle w:val="NoSpacing"/>
        <w:snapToGrid w:val="0"/>
        <w:ind w:left="720"/>
        <w:jc w:val="both"/>
        <w:rPr>
          <w:rFonts w:ascii="Times New Roman" w:hAnsi="Times New Roman" w:cs="Times New Roman"/>
          <w:i w:val="0"/>
          <w:iCs w:val="0"/>
          <w:color w:val="000000"/>
          <w:sz w:val="22"/>
          <w:szCs w:val="22"/>
        </w:rPr>
      </w:pPr>
      <w:r w:rsidRPr="00901257">
        <w:rPr>
          <w:rFonts w:ascii="Times New Roman" w:hAnsi="Times New Roman" w:cs="Times New Roman"/>
          <w:i w:val="0"/>
          <w:iCs w:val="0"/>
          <w:color w:val="000000"/>
          <w:sz w:val="22"/>
          <w:szCs w:val="22"/>
        </w:rPr>
        <w:t xml:space="preserve"> 202</w:t>
      </w:r>
      <w:r>
        <w:rPr>
          <w:rFonts w:ascii="Times New Roman" w:hAnsi="Times New Roman" w:cs="Times New Roman"/>
          <w:i w:val="0"/>
          <w:iCs w:val="0"/>
          <w:color w:val="000000"/>
          <w:sz w:val="22"/>
          <w:szCs w:val="22"/>
        </w:rPr>
        <w:t>2</w:t>
      </w:r>
      <w:r w:rsidRPr="00901257">
        <w:rPr>
          <w:rFonts w:ascii="Times New Roman" w:hAnsi="Times New Roman" w:cs="Times New Roman"/>
          <w:i w:val="0"/>
          <w:iCs w:val="0"/>
          <w:color w:val="000000"/>
          <w:sz w:val="22"/>
          <w:szCs w:val="22"/>
        </w:rPr>
        <w:t>-</w:t>
      </w:r>
      <w:r>
        <w:rPr>
          <w:rFonts w:ascii="Times New Roman" w:hAnsi="Times New Roman" w:cs="Times New Roman"/>
          <w:i w:val="0"/>
          <w:iCs w:val="0"/>
          <w:color w:val="000000"/>
          <w:sz w:val="22"/>
          <w:szCs w:val="22"/>
        </w:rPr>
        <w:t>2023</w:t>
      </w:r>
      <w:r w:rsidRPr="00901257">
        <w:rPr>
          <w:rFonts w:ascii="Times New Roman" w:hAnsi="Times New Roman" w:cs="Times New Roman"/>
          <w:i w:val="0"/>
          <w:iCs w:val="0"/>
          <w:color w:val="000000"/>
          <w:sz w:val="22"/>
          <w:szCs w:val="22"/>
        </w:rPr>
        <w:t xml:space="preserve"> </w:t>
      </w:r>
      <w:r>
        <w:rPr>
          <w:rFonts w:ascii="Times New Roman" w:hAnsi="Times New Roman" w:cs="Times New Roman"/>
          <w:i w:val="0"/>
          <w:iCs w:val="0"/>
          <w:color w:val="000000"/>
          <w:sz w:val="22"/>
          <w:szCs w:val="22"/>
        </w:rPr>
        <w:t xml:space="preserve">Dr. </w:t>
      </w:r>
      <w:proofErr w:type="spellStart"/>
      <w:r w:rsidRPr="00901257">
        <w:rPr>
          <w:rFonts w:ascii="Times New Roman" w:hAnsi="Times New Roman" w:cs="Times New Roman"/>
          <w:i w:val="0"/>
          <w:iCs w:val="0"/>
          <w:color w:val="000000"/>
          <w:sz w:val="22"/>
          <w:szCs w:val="22"/>
        </w:rPr>
        <w:t>Juzer</w:t>
      </w:r>
      <w:proofErr w:type="spellEnd"/>
      <w:r>
        <w:rPr>
          <w:rFonts w:ascii="Times New Roman" w:hAnsi="Times New Roman" w:cs="Times New Roman"/>
          <w:i w:val="0"/>
          <w:iCs w:val="0"/>
          <w:color w:val="000000"/>
          <w:sz w:val="22"/>
          <w:szCs w:val="22"/>
        </w:rPr>
        <w:t xml:space="preserve"> Shaik (</w:t>
      </w:r>
      <w:proofErr w:type="gramStart"/>
      <w:r w:rsidR="00DE1D93">
        <w:rPr>
          <w:rFonts w:ascii="Times New Roman" w:hAnsi="Times New Roman" w:cs="Times New Roman"/>
          <w:i w:val="0"/>
          <w:iCs w:val="0"/>
          <w:color w:val="000000"/>
          <w:sz w:val="22"/>
          <w:szCs w:val="22"/>
        </w:rPr>
        <w:t xml:space="preserve">now </w:t>
      </w:r>
      <w:r>
        <w:rPr>
          <w:rFonts w:ascii="Times New Roman" w:hAnsi="Times New Roman" w:cs="Times New Roman"/>
          <w:i w:val="0"/>
          <w:iCs w:val="0"/>
          <w:color w:val="000000"/>
          <w:sz w:val="22"/>
          <w:szCs w:val="22"/>
        </w:rPr>
        <w:t xml:space="preserve"> </w:t>
      </w:r>
      <w:r w:rsidR="00DE1D93">
        <w:rPr>
          <w:rFonts w:ascii="Times New Roman" w:hAnsi="Times New Roman" w:cs="Times New Roman"/>
          <w:i w:val="0"/>
          <w:iCs w:val="0"/>
          <w:color w:val="000000"/>
          <w:sz w:val="22"/>
          <w:szCs w:val="22"/>
        </w:rPr>
        <w:t>P</w:t>
      </w:r>
      <w:r>
        <w:rPr>
          <w:rFonts w:ascii="Times New Roman" w:hAnsi="Times New Roman" w:cs="Times New Roman"/>
          <w:i w:val="0"/>
          <w:iCs w:val="0"/>
          <w:color w:val="000000"/>
          <w:sz w:val="22"/>
          <w:szCs w:val="22"/>
        </w:rPr>
        <w:t>ostdoctoral</w:t>
      </w:r>
      <w:proofErr w:type="gramEnd"/>
      <w:r>
        <w:rPr>
          <w:rFonts w:ascii="Times New Roman" w:hAnsi="Times New Roman" w:cs="Times New Roman"/>
          <w:i w:val="0"/>
          <w:iCs w:val="0"/>
          <w:color w:val="000000"/>
          <w:sz w:val="22"/>
          <w:szCs w:val="22"/>
        </w:rPr>
        <w:t xml:space="preserve"> </w:t>
      </w:r>
      <w:r w:rsidR="00DE1D93">
        <w:rPr>
          <w:rFonts w:ascii="Times New Roman" w:hAnsi="Times New Roman" w:cs="Times New Roman"/>
          <w:i w:val="0"/>
          <w:iCs w:val="0"/>
          <w:color w:val="000000"/>
          <w:sz w:val="22"/>
          <w:szCs w:val="22"/>
        </w:rPr>
        <w:t>F</w:t>
      </w:r>
      <w:r>
        <w:rPr>
          <w:rFonts w:ascii="Times New Roman" w:hAnsi="Times New Roman" w:cs="Times New Roman"/>
          <w:i w:val="0"/>
          <w:iCs w:val="0"/>
          <w:color w:val="000000"/>
          <w:sz w:val="22"/>
          <w:szCs w:val="22"/>
        </w:rPr>
        <w:t>ellow, University of Minnesota</w:t>
      </w:r>
      <w:r w:rsidR="00DE1D93">
        <w:rPr>
          <w:rFonts w:ascii="Times New Roman" w:hAnsi="Times New Roman" w:cs="Times New Roman"/>
          <w:i w:val="0"/>
          <w:iCs w:val="0"/>
          <w:color w:val="000000"/>
          <w:sz w:val="22"/>
          <w:szCs w:val="22"/>
        </w:rPr>
        <w:t>, USA</w:t>
      </w:r>
      <w:r>
        <w:rPr>
          <w:rFonts w:ascii="Times New Roman" w:hAnsi="Times New Roman" w:cs="Times New Roman"/>
          <w:i w:val="0"/>
          <w:iCs w:val="0"/>
          <w:color w:val="000000"/>
          <w:sz w:val="22"/>
          <w:szCs w:val="22"/>
        </w:rPr>
        <w:t xml:space="preserve"> </w:t>
      </w:r>
    </w:p>
    <w:p w:rsidR="003938F4" w:rsidRDefault="003938F4" w:rsidP="003938F4">
      <w:pPr>
        <w:pStyle w:val="NoSpacing"/>
        <w:snapToGrid w:val="0"/>
        <w:ind w:left="720"/>
        <w:jc w:val="both"/>
        <w:rPr>
          <w:rFonts w:ascii="Times New Roman" w:hAnsi="Times New Roman" w:cs="Times New Roman"/>
          <w:b/>
          <w:bCs/>
          <w:i w:val="0"/>
          <w:iCs w:val="0"/>
          <w:sz w:val="22"/>
          <w:szCs w:val="22"/>
        </w:rPr>
      </w:pPr>
    </w:p>
    <w:p w:rsidR="003938F4" w:rsidRDefault="003938F4" w:rsidP="003938F4">
      <w:pPr>
        <w:pStyle w:val="NoSpacing"/>
        <w:snapToGrid w:val="0"/>
        <w:ind w:left="720"/>
        <w:jc w:val="both"/>
        <w:rPr>
          <w:rFonts w:ascii="Times New Roman" w:hAnsi="Times New Roman" w:cs="Times New Roman"/>
          <w:b/>
          <w:bCs/>
          <w:i w:val="0"/>
          <w:iCs w:val="0"/>
          <w:sz w:val="22"/>
          <w:szCs w:val="22"/>
        </w:rPr>
      </w:pPr>
    </w:p>
    <w:p w:rsidR="003938F4" w:rsidRPr="00901257" w:rsidRDefault="003938F4" w:rsidP="003938F4">
      <w:pPr>
        <w:pStyle w:val="NoSpacing"/>
        <w:snapToGrid w:val="0"/>
        <w:ind w:left="720"/>
        <w:jc w:val="both"/>
        <w:rPr>
          <w:rFonts w:ascii="Times New Roman" w:hAnsi="Times New Roman" w:cs="Times New Roman"/>
          <w:b/>
          <w:bCs/>
          <w:i w:val="0"/>
          <w:iCs w:val="0"/>
          <w:sz w:val="22"/>
          <w:szCs w:val="22"/>
        </w:rPr>
      </w:pPr>
    </w:p>
    <w:p w:rsidR="003938F4" w:rsidRDefault="003938F4" w:rsidP="003938F4">
      <w:pPr>
        <w:pStyle w:val="NoSpacing"/>
        <w:ind w:left="720"/>
        <w:jc w:val="both"/>
        <w:rPr>
          <w:rFonts w:ascii="Times New Roman" w:hAnsi="Times New Roman" w:cs="Times New Roman"/>
          <w:i w:val="0"/>
          <w:sz w:val="22"/>
          <w:szCs w:val="22"/>
        </w:rPr>
      </w:pPr>
    </w:p>
    <w:p w:rsidR="003938F4" w:rsidRDefault="003938F4" w:rsidP="003938F4">
      <w:pPr>
        <w:pStyle w:val="NoSpacing"/>
        <w:ind w:left="720"/>
        <w:jc w:val="both"/>
        <w:rPr>
          <w:rFonts w:ascii="Times New Roman" w:hAnsi="Times New Roman" w:cs="Times New Roman"/>
          <w:i w:val="0"/>
          <w:sz w:val="22"/>
          <w:szCs w:val="22"/>
        </w:rPr>
      </w:pPr>
      <w:r>
        <w:rPr>
          <w:rFonts w:ascii="Times New Roman" w:hAnsi="Times New Roman" w:cs="Times New Roman"/>
          <w:b/>
          <w:bCs/>
          <w:i w:val="0"/>
          <w:iCs w:val="0"/>
          <w:noProof/>
          <w:sz w:val="22"/>
          <w:szCs w:val="22"/>
          <w14:ligatures w14:val="standardContextual"/>
        </w:rPr>
        <w:drawing>
          <wp:anchor distT="0" distB="0" distL="114300" distR="114300" simplePos="0" relativeHeight="251675648" behindDoc="0" locked="0" layoutInCell="1" allowOverlap="1">
            <wp:simplePos x="0" y="0"/>
            <wp:positionH relativeFrom="column">
              <wp:posOffset>-112094</wp:posOffset>
            </wp:positionH>
            <wp:positionV relativeFrom="paragraph">
              <wp:posOffset>143419</wp:posOffset>
            </wp:positionV>
            <wp:extent cx="966652" cy="882926"/>
            <wp:effectExtent l="0" t="0" r="0" b="6350"/>
            <wp:wrapSquare wrapText="bothSides"/>
            <wp:docPr id="2136059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9168" name="Picture 21360591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66652" cy="882926"/>
                    </a:xfrm>
                    <a:prstGeom prst="rect">
                      <a:avLst/>
                    </a:prstGeom>
                  </pic:spPr>
                </pic:pic>
              </a:graphicData>
            </a:graphic>
            <wp14:sizeRelH relativeFrom="page">
              <wp14:pctWidth>0</wp14:pctWidth>
            </wp14:sizeRelH>
            <wp14:sizeRelV relativeFrom="page">
              <wp14:pctHeight>0</wp14:pctHeight>
            </wp14:sizeRelV>
          </wp:anchor>
        </w:drawing>
      </w:r>
    </w:p>
    <w:p w:rsidR="003938F4" w:rsidRDefault="003938F4" w:rsidP="003938F4">
      <w:pPr>
        <w:pStyle w:val="NoSpacing"/>
        <w:ind w:left="720"/>
        <w:jc w:val="both"/>
        <w:rPr>
          <w:rFonts w:ascii="Times New Roman" w:hAnsi="Times New Roman" w:cs="Times New Roman"/>
          <w:i w:val="0"/>
          <w:color w:val="000000"/>
          <w:sz w:val="22"/>
          <w:szCs w:val="22"/>
        </w:rPr>
      </w:pPr>
      <w:r w:rsidRPr="00901257">
        <w:rPr>
          <w:rFonts w:ascii="Times New Roman" w:hAnsi="Times New Roman" w:cs="Times New Roman"/>
          <w:i w:val="0"/>
          <w:sz w:val="22"/>
          <w:szCs w:val="22"/>
        </w:rPr>
        <w:t xml:space="preserve">2021-2023: Dr. </w:t>
      </w:r>
      <w:proofErr w:type="spellStart"/>
      <w:r w:rsidRPr="00901257">
        <w:rPr>
          <w:rFonts w:ascii="Times New Roman" w:hAnsi="Times New Roman" w:cs="Times New Roman"/>
          <w:i w:val="0"/>
          <w:sz w:val="22"/>
          <w:szCs w:val="22"/>
        </w:rPr>
        <w:t>Neelavannan</w:t>
      </w:r>
      <w:proofErr w:type="spellEnd"/>
      <w:r w:rsidRPr="00901257">
        <w:rPr>
          <w:rFonts w:ascii="Times New Roman" w:hAnsi="Times New Roman" w:cs="Times New Roman"/>
          <w:i w:val="0"/>
          <w:sz w:val="22"/>
          <w:szCs w:val="22"/>
        </w:rPr>
        <w:t xml:space="preserve"> K. </w:t>
      </w:r>
      <w:r w:rsidRPr="00901257">
        <w:rPr>
          <w:rFonts w:ascii="Times New Roman" w:hAnsi="Times New Roman" w:cs="Times New Roman"/>
          <w:i w:val="0"/>
          <w:color w:val="000000"/>
          <w:sz w:val="22"/>
          <w:szCs w:val="22"/>
        </w:rPr>
        <w:t>(</w:t>
      </w:r>
      <w:r w:rsidR="00DE1D93">
        <w:rPr>
          <w:rFonts w:ascii="Times New Roman" w:hAnsi="Times New Roman" w:cs="Times New Roman"/>
          <w:i w:val="0"/>
          <w:color w:val="000000"/>
          <w:sz w:val="22"/>
          <w:szCs w:val="22"/>
        </w:rPr>
        <w:t>now</w:t>
      </w:r>
      <w:r>
        <w:rPr>
          <w:rFonts w:ascii="Times New Roman" w:hAnsi="Times New Roman" w:cs="Times New Roman"/>
          <w:i w:val="0"/>
          <w:color w:val="000000"/>
          <w:sz w:val="22"/>
          <w:szCs w:val="22"/>
        </w:rPr>
        <w:t xml:space="preserve"> p</w:t>
      </w:r>
      <w:r w:rsidRPr="00901257">
        <w:rPr>
          <w:rFonts w:ascii="Times New Roman" w:hAnsi="Times New Roman" w:cs="Times New Roman"/>
          <w:i w:val="0"/>
          <w:color w:val="000000"/>
          <w:sz w:val="22"/>
          <w:szCs w:val="22"/>
        </w:rPr>
        <w:t>ostdoctoral Research Fellow, KAUST, Saudi Arabia)</w:t>
      </w:r>
    </w:p>
    <w:p w:rsidR="003938F4" w:rsidRPr="00901257" w:rsidRDefault="003938F4" w:rsidP="003938F4">
      <w:pPr>
        <w:pStyle w:val="NoSpacing"/>
        <w:ind w:left="720"/>
        <w:jc w:val="both"/>
        <w:rPr>
          <w:rFonts w:ascii="Times New Roman" w:hAnsi="Times New Roman" w:cs="Times New Roman"/>
          <w:i w:val="0"/>
          <w:sz w:val="22"/>
          <w:szCs w:val="22"/>
        </w:rPr>
      </w:pPr>
    </w:p>
    <w:p w:rsidR="003938F4" w:rsidRDefault="003938F4" w:rsidP="003938F4">
      <w:pPr>
        <w:pStyle w:val="NoSpacing"/>
        <w:jc w:val="both"/>
        <w:rPr>
          <w:rFonts w:ascii="Times New Roman" w:hAnsi="Times New Roman" w:cs="Times New Roman"/>
          <w:i w:val="0"/>
          <w:sz w:val="22"/>
          <w:szCs w:val="22"/>
        </w:rPr>
      </w:pPr>
    </w:p>
    <w:p w:rsidR="003938F4" w:rsidRDefault="003938F4" w:rsidP="003938F4">
      <w:pPr>
        <w:pStyle w:val="NoSpacing"/>
        <w:jc w:val="both"/>
        <w:rPr>
          <w:rFonts w:ascii="Times New Roman" w:hAnsi="Times New Roman" w:cs="Times New Roman"/>
          <w:i w:val="0"/>
          <w:sz w:val="22"/>
          <w:szCs w:val="22"/>
        </w:rPr>
      </w:pPr>
    </w:p>
    <w:p w:rsidR="003938F4" w:rsidRDefault="003938F4" w:rsidP="003938F4">
      <w:pPr>
        <w:pStyle w:val="NoSpacing"/>
        <w:jc w:val="both"/>
        <w:rPr>
          <w:rFonts w:ascii="Times New Roman" w:hAnsi="Times New Roman" w:cs="Times New Roman"/>
          <w:i w:val="0"/>
          <w:sz w:val="22"/>
          <w:szCs w:val="22"/>
        </w:rPr>
      </w:pPr>
    </w:p>
    <w:p w:rsidR="003938F4" w:rsidRDefault="003938F4" w:rsidP="003938F4">
      <w:pPr>
        <w:pStyle w:val="NoSpacing"/>
        <w:jc w:val="both"/>
        <w:rPr>
          <w:rFonts w:ascii="Times New Roman" w:hAnsi="Times New Roman" w:cs="Times New Roman"/>
          <w:i w:val="0"/>
          <w:sz w:val="22"/>
          <w:szCs w:val="22"/>
        </w:rPr>
      </w:pPr>
    </w:p>
    <w:p w:rsidR="003938F4" w:rsidRDefault="003938F4" w:rsidP="003938F4">
      <w:pPr>
        <w:pStyle w:val="NoSpacing"/>
        <w:jc w:val="both"/>
        <w:rPr>
          <w:rFonts w:ascii="Times New Roman" w:hAnsi="Times New Roman" w:cs="Times New Roman"/>
          <w:i w:val="0"/>
          <w:sz w:val="22"/>
          <w:szCs w:val="22"/>
        </w:rPr>
      </w:pPr>
    </w:p>
    <w:p w:rsidR="003938F4" w:rsidRPr="008A05BC" w:rsidRDefault="003938F4" w:rsidP="003938F4">
      <w:pPr>
        <w:pStyle w:val="NoSpacing"/>
        <w:jc w:val="both"/>
        <w:rPr>
          <w:rFonts w:ascii="Times New Roman" w:hAnsi="Times New Roman" w:cs="Times New Roman"/>
          <w:i w:val="0"/>
          <w:sz w:val="22"/>
          <w:szCs w:val="22"/>
        </w:rPr>
      </w:pPr>
      <w:r>
        <w:rPr>
          <w:rFonts w:ascii="Times New Roman" w:hAnsi="Times New Roman" w:cs="Times New Roman"/>
          <w:i w:val="0"/>
          <w:noProof/>
          <w:sz w:val="22"/>
          <w:szCs w:val="22"/>
          <w14:ligatures w14:val="standardContextual"/>
        </w:rPr>
        <w:drawing>
          <wp:anchor distT="0" distB="0" distL="114300" distR="114300" simplePos="0" relativeHeight="251674624" behindDoc="0" locked="0" layoutInCell="1" allowOverlap="1">
            <wp:simplePos x="0" y="0"/>
            <wp:positionH relativeFrom="column">
              <wp:posOffset>-87630</wp:posOffset>
            </wp:positionH>
            <wp:positionV relativeFrom="paragraph">
              <wp:posOffset>51979</wp:posOffset>
            </wp:positionV>
            <wp:extent cx="941070" cy="864235"/>
            <wp:effectExtent l="0" t="0" r="0" b="0"/>
            <wp:wrapSquare wrapText="bothSides"/>
            <wp:docPr id="1046415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529" name="Picture 104641529"/>
                    <pic:cNvPicPr/>
                  </pic:nvPicPr>
                  <pic:blipFill>
                    <a:blip r:embed="rId45">
                      <a:extLst>
                        <a:ext uri="{28A0092B-C50C-407E-A947-70E740481C1C}">
                          <a14:useLocalDpi xmlns:a14="http://schemas.microsoft.com/office/drawing/2010/main" val="0"/>
                        </a:ext>
                      </a:extLst>
                    </a:blip>
                    <a:stretch>
                      <a:fillRect/>
                    </a:stretch>
                  </pic:blipFill>
                  <pic:spPr>
                    <a:xfrm>
                      <a:off x="0" y="0"/>
                      <a:ext cx="941070" cy="864235"/>
                    </a:xfrm>
                    <a:prstGeom prst="rect">
                      <a:avLst/>
                    </a:prstGeom>
                  </pic:spPr>
                </pic:pic>
              </a:graphicData>
            </a:graphic>
            <wp14:sizeRelH relativeFrom="page">
              <wp14:pctWidth>0</wp14:pctWidth>
            </wp14:sizeRelH>
            <wp14:sizeRelV relativeFrom="page">
              <wp14:pctHeight>0</wp14:pctHeight>
            </wp14:sizeRelV>
          </wp:anchor>
        </w:drawing>
      </w:r>
      <w:r w:rsidRPr="008A05BC">
        <w:rPr>
          <w:rFonts w:ascii="Times New Roman" w:hAnsi="Times New Roman" w:cs="Times New Roman"/>
          <w:i w:val="0"/>
          <w:sz w:val="22"/>
          <w:szCs w:val="22"/>
        </w:rPr>
        <w:t>2019-</w:t>
      </w:r>
      <w:r>
        <w:rPr>
          <w:rFonts w:ascii="Times New Roman" w:hAnsi="Times New Roman" w:cs="Times New Roman"/>
          <w:i w:val="0"/>
          <w:sz w:val="22"/>
          <w:szCs w:val="22"/>
        </w:rPr>
        <w:t>2022</w:t>
      </w:r>
      <w:r w:rsidRPr="008A05BC">
        <w:rPr>
          <w:rFonts w:ascii="Times New Roman" w:hAnsi="Times New Roman" w:cs="Times New Roman"/>
          <w:i w:val="0"/>
          <w:sz w:val="22"/>
          <w:szCs w:val="22"/>
        </w:rPr>
        <w:t>: Dr. Tanuj Shukla</w:t>
      </w:r>
      <w:r>
        <w:rPr>
          <w:rFonts w:ascii="Times New Roman" w:hAnsi="Times New Roman" w:cs="Times New Roman"/>
          <w:i w:val="0"/>
          <w:sz w:val="22"/>
          <w:szCs w:val="22"/>
        </w:rPr>
        <w:t xml:space="preserve"> (</w:t>
      </w:r>
      <w:r w:rsidR="00DE1D93">
        <w:rPr>
          <w:rFonts w:ascii="Times New Roman" w:hAnsi="Times New Roman" w:cs="Times New Roman"/>
          <w:i w:val="0"/>
          <w:sz w:val="22"/>
          <w:szCs w:val="22"/>
        </w:rPr>
        <w:t xml:space="preserve">now </w:t>
      </w:r>
      <w:r>
        <w:rPr>
          <w:rFonts w:ascii="Times New Roman" w:hAnsi="Times New Roman" w:cs="Times New Roman"/>
          <w:i w:val="0"/>
          <w:sz w:val="22"/>
          <w:szCs w:val="22"/>
        </w:rPr>
        <w:t xml:space="preserve">Associate Professor Research, </w:t>
      </w:r>
      <w:r w:rsidRPr="00E35526">
        <w:rPr>
          <w:rFonts w:ascii="Times New Roman" w:hAnsi="Times New Roman" w:cs="Times New Roman"/>
          <w:i w:val="0"/>
          <w:sz w:val="22"/>
          <w:szCs w:val="22"/>
        </w:rPr>
        <w:t>Northwest Institute of Eco-Environment and Resources, Chinese Academy of Science, Lanzhou, China</w:t>
      </w:r>
      <w:r>
        <w:rPr>
          <w:rFonts w:ascii="Times New Roman" w:hAnsi="Times New Roman" w:cs="Times New Roman"/>
          <w:i w:val="0"/>
          <w:iCs w:val="0"/>
          <w:color w:val="000000"/>
          <w:sz w:val="22"/>
          <w:szCs w:val="22"/>
        </w:rPr>
        <w:t>)</w:t>
      </w:r>
    </w:p>
    <w:p w:rsidR="003938F4" w:rsidRDefault="003938F4" w:rsidP="003938F4">
      <w:pPr>
        <w:pStyle w:val="NoSpacing"/>
        <w:ind w:left="360"/>
        <w:jc w:val="both"/>
        <w:rPr>
          <w:rFonts w:ascii="Times New Roman" w:hAnsi="Times New Roman" w:cs="Times New Roman"/>
          <w:i w:val="0"/>
          <w:sz w:val="22"/>
          <w:szCs w:val="22"/>
        </w:rPr>
      </w:pPr>
    </w:p>
    <w:p w:rsidR="003938F4" w:rsidRDefault="003938F4" w:rsidP="003938F4">
      <w:pPr>
        <w:pStyle w:val="NoSpacing"/>
        <w:ind w:left="360"/>
        <w:jc w:val="both"/>
        <w:rPr>
          <w:rFonts w:ascii="Times New Roman" w:hAnsi="Times New Roman" w:cs="Times New Roman"/>
          <w:i w:val="0"/>
          <w:sz w:val="22"/>
          <w:szCs w:val="22"/>
        </w:rPr>
      </w:pPr>
    </w:p>
    <w:p w:rsidR="003938F4" w:rsidRDefault="003938F4" w:rsidP="003938F4">
      <w:pPr>
        <w:pStyle w:val="NoSpacing"/>
        <w:ind w:left="360"/>
        <w:jc w:val="both"/>
        <w:rPr>
          <w:rFonts w:ascii="Times New Roman" w:hAnsi="Times New Roman" w:cs="Times New Roman"/>
          <w:i w:val="0"/>
          <w:sz w:val="22"/>
          <w:szCs w:val="22"/>
        </w:rPr>
      </w:pPr>
    </w:p>
    <w:p w:rsidR="003938F4" w:rsidRDefault="003938F4" w:rsidP="003938F4">
      <w:pPr>
        <w:pStyle w:val="NoSpacing"/>
        <w:ind w:left="360"/>
        <w:jc w:val="both"/>
        <w:rPr>
          <w:rFonts w:ascii="Times New Roman" w:hAnsi="Times New Roman" w:cs="Times New Roman"/>
          <w:i w:val="0"/>
          <w:sz w:val="22"/>
          <w:szCs w:val="22"/>
        </w:rPr>
      </w:pPr>
    </w:p>
    <w:p w:rsidR="003938F4" w:rsidRDefault="003938F4" w:rsidP="003938F4">
      <w:pPr>
        <w:pStyle w:val="NoSpacing"/>
        <w:ind w:left="360"/>
        <w:jc w:val="both"/>
        <w:rPr>
          <w:rFonts w:ascii="Times New Roman" w:hAnsi="Times New Roman" w:cs="Times New Roman"/>
          <w:i w:val="0"/>
          <w:sz w:val="22"/>
          <w:szCs w:val="22"/>
        </w:rPr>
      </w:pPr>
    </w:p>
    <w:p w:rsidR="003938F4" w:rsidRDefault="00DE1D93" w:rsidP="003938F4">
      <w:pPr>
        <w:pStyle w:val="NoSpacing"/>
        <w:ind w:left="360"/>
        <w:jc w:val="both"/>
        <w:rPr>
          <w:rFonts w:ascii="Times New Roman" w:hAnsi="Times New Roman" w:cs="Times New Roman"/>
          <w:i w:val="0"/>
          <w:sz w:val="22"/>
          <w:szCs w:val="22"/>
        </w:rPr>
      </w:pPr>
      <w:r>
        <w:rPr>
          <w:rFonts w:ascii="Times New Roman" w:hAnsi="Times New Roman" w:cs="Times New Roman"/>
          <w:i w:val="0"/>
          <w:noProof/>
          <w:sz w:val="22"/>
          <w:szCs w:val="22"/>
          <w14:ligatures w14:val="standardContextual"/>
        </w:rPr>
        <w:drawing>
          <wp:anchor distT="0" distB="0" distL="114300" distR="114300" simplePos="0" relativeHeight="251677696" behindDoc="0" locked="0" layoutInCell="1" allowOverlap="1">
            <wp:simplePos x="0" y="0"/>
            <wp:positionH relativeFrom="column">
              <wp:posOffset>-52614</wp:posOffset>
            </wp:positionH>
            <wp:positionV relativeFrom="paragraph">
              <wp:posOffset>109673</wp:posOffset>
            </wp:positionV>
            <wp:extent cx="1104900" cy="1003300"/>
            <wp:effectExtent l="0" t="0" r="0" b="0"/>
            <wp:wrapSquare wrapText="bothSides"/>
            <wp:docPr id="300048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878" name="Picture 30004878"/>
                    <pic:cNvPicPr/>
                  </pic:nvPicPr>
                  <pic:blipFill>
                    <a:blip r:embed="rId46">
                      <a:extLst>
                        <a:ext uri="{28A0092B-C50C-407E-A947-70E740481C1C}">
                          <a14:useLocalDpi xmlns:a14="http://schemas.microsoft.com/office/drawing/2010/main" val="0"/>
                        </a:ext>
                      </a:extLst>
                    </a:blip>
                    <a:stretch>
                      <a:fillRect/>
                    </a:stretch>
                  </pic:blipFill>
                  <pic:spPr>
                    <a:xfrm>
                      <a:off x="0" y="0"/>
                      <a:ext cx="1104900" cy="1003300"/>
                    </a:xfrm>
                    <a:prstGeom prst="rect">
                      <a:avLst/>
                    </a:prstGeom>
                  </pic:spPr>
                </pic:pic>
              </a:graphicData>
            </a:graphic>
            <wp14:sizeRelH relativeFrom="page">
              <wp14:pctWidth>0</wp14:pctWidth>
            </wp14:sizeRelH>
            <wp14:sizeRelV relativeFrom="page">
              <wp14:pctHeight>0</wp14:pctHeight>
            </wp14:sizeRelV>
          </wp:anchor>
        </w:drawing>
      </w:r>
    </w:p>
    <w:p w:rsidR="003938F4" w:rsidRPr="00C97254" w:rsidRDefault="003938F4" w:rsidP="003938F4">
      <w:pPr>
        <w:pStyle w:val="NoSpacing"/>
        <w:ind w:left="360"/>
        <w:jc w:val="both"/>
        <w:rPr>
          <w:rFonts w:ascii="Times New Roman" w:hAnsi="Times New Roman" w:cs="Times New Roman"/>
          <w:i w:val="0"/>
          <w:sz w:val="22"/>
          <w:szCs w:val="22"/>
        </w:rPr>
      </w:pPr>
      <w:r w:rsidRPr="00C97254">
        <w:rPr>
          <w:rFonts w:ascii="Times New Roman" w:hAnsi="Times New Roman" w:cs="Times New Roman"/>
          <w:i w:val="0"/>
          <w:sz w:val="22"/>
          <w:szCs w:val="22"/>
        </w:rPr>
        <w:t>2017-2017: Dr. Mayuri Pandey (</w:t>
      </w:r>
      <w:r w:rsidR="00DE1D93">
        <w:rPr>
          <w:rFonts w:ascii="Times New Roman" w:hAnsi="Times New Roman" w:cs="Times New Roman"/>
          <w:i w:val="0"/>
          <w:sz w:val="22"/>
          <w:szCs w:val="22"/>
        </w:rPr>
        <w:t>now</w:t>
      </w:r>
      <w:r>
        <w:rPr>
          <w:rFonts w:ascii="Times New Roman" w:hAnsi="Times New Roman" w:cs="Times New Roman"/>
          <w:i w:val="0"/>
          <w:sz w:val="22"/>
          <w:szCs w:val="22"/>
        </w:rPr>
        <w:t xml:space="preserve"> </w:t>
      </w:r>
      <w:r w:rsidRPr="00C97254">
        <w:rPr>
          <w:rFonts w:ascii="Times New Roman" w:hAnsi="Times New Roman" w:cs="Times New Roman"/>
          <w:i w:val="0"/>
          <w:sz w:val="22"/>
          <w:szCs w:val="22"/>
        </w:rPr>
        <w:t>Assistant Professor in Banaras Hindu University</w:t>
      </w:r>
      <w:r>
        <w:rPr>
          <w:rFonts w:ascii="Times New Roman" w:hAnsi="Times New Roman" w:cs="Times New Roman"/>
          <w:i w:val="0"/>
          <w:sz w:val="22"/>
          <w:szCs w:val="22"/>
        </w:rPr>
        <w:t>, India)</w:t>
      </w:r>
    </w:p>
    <w:p w:rsidR="00844EB0" w:rsidRDefault="00844EB0" w:rsidP="004C0B7F">
      <w:pPr>
        <w:pStyle w:val="Heading2"/>
        <w:rPr>
          <w:color w:val="000000"/>
          <w:sz w:val="22"/>
          <w:szCs w:val="22"/>
        </w:rPr>
      </w:pPr>
    </w:p>
    <w:p w:rsidR="00844EB0" w:rsidRDefault="00844EB0" w:rsidP="004C0B7F">
      <w:pPr>
        <w:pStyle w:val="Heading2"/>
        <w:rPr>
          <w:color w:val="000000"/>
          <w:sz w:val="22"/>
          <w:szCs w:val="22"/>
        </w:rPr>
      </w:pPr>
    </w:p>
    <w:p w:rsidR="00DE1D93" w:rsidRDefault="00DE1D93" w:rsidP="00844EB0">
      <w:pPr>
        <w:pStyle w:val="Heading2"/>
        <w:rPr>
          <w:rStyle w:val="fl-list-item-heading-text"/>
        </w:rPr>
      </w:pPr>
    </w:p>
    <w:p w:rsidR="00DE1D93" w:rsidRDefault="00DE1D93" w:rsidP="00844EB0">
      <w:pPr>
        <w:pStyle w:val="Heading2"/>
        <w:rPr>
          <w:rStyle w:val="fl-list-item-heading-text"/>
        </w:rPr>
      </w:pPr>
    </w:p>
    <w:p w:rsidR="00DE1D93" w:rsidRDefault="00DE1D93" w:rsidP="00844EB0">
      <w:pPr>
        <w:pStyle w:val="Heading2"/>
        <w:rPr>
          <w:rStyle w:val="fl-list-item-heading-text"/>
        </w:rPr>
      </w:pPr>
    </w:p>
    <w:p w:rsidR="00844EB0" w:rsidRDefault="00844EB0" w:rsidP="00844EB0">
      <w:pPr>
        <w:pStyle w:val="Heading2"/>
      </w:pPr>
      <w:r>
        <w:rPr>
          <w:rStyle w:val="fl-list-item-heading-text"/>
        </w:rPr>
        <w:t>Former Ph.D. Researchers</w:t>
      </w:r>
    </w:p>
    <w:p w:rsidR="00844EB0" w:rsidRDefault="00844EB0" w:rsidP="004C0B7F">
      <w:pPr>
        <w:pStyle w:val="Heading2"/>
        <w:rPr>
          <w:color w:val="000000"/>
          <w:sz w:val="22"/>
          <w:szCs w:val="22"/>
        </w:rPr>
      </w:pPr>
    </w:p>
    <w:p w:rsidR="00844EB0" w:rsidRDefault="00844EB0" w:rsidP="004C0B7F">
      <w:pPr>
        <w:pStyle w:val="Heading2"/>
        <w:rPr>
          <w:color w:val="000000"/>
          <w:sz w:val="22"/>
          <w:szCs w:val="22"/>
        </w:rPr>
      </w:pPr>
    </w:p>
    <w:p w:rsidR="00844EB0" w:rsidRPr="00844EB0" w:rsidRDefault="00844EB0" w:rsidP="00844EB0">
      <w:pPr>
        <w:pStyle w:val="Heading1"/>
        <w:rPr>
          <w:b w:val="0"/>
          <w:bCs w:val="0"/>
          <w:sz w:val="22"/>
          <w:szCs w:val="22"/>
        </w:rPr>
      </w:pPr>
      <w:r>
        <w:rPr>
          <w:b w:val="0"/>
          <w:bCs w:val="0"/>
          <w:noProof/>
          <w:color w:val="000000"/>
          <w:sz w:val="22"/>
          <w:szCs w:val="22"/>
          <w14:ligatures w14:val="standardContextual"/>
        </w:rPr>
        <w:drawing>
          <wp:anchor distT="0" distB="0" distL="114300" distR="114300" simplePos="0" relativeHeight="251673600" behindDoc="0" locked="0" layoutInCell="1" allowOverlap="1">
            <wp:simplePos x="0" y="0"/>
            <wp:positionH relativeFrom="column">
              <wp:posOffset>-635</wp:posOffset>
            </wp:positionH>
            <wp:positionV relativeFrom="paragraph">
              <wp:posOffset>182245</wp:posOffset>
            </wp:positionV>
            <wp:extent cx="1166495" cy="1109345"/>
            <wp:effectExtent l="0" t="0" r="1905" b="0"/>
            <wp:wrapSquare wrapText="bothSides"/>
            <wp:docPr id="11412239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3968" name="Picture 11412239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6495" cy="1109345"/>
                    </a:xfrm>
                    <a:prstGeom prst="rect">
                      <a:avLst/>
                    </a:prstGeom>
                  </pic:spPr>
                </pic:pic>
              </a:graphicData>
            </a:graphic>
            <wp14:sizeRelH relativeFrom="page">
              <wp14:pctWidth>0</wp14:pctWidth>
            </wp14:sizeRelH>
            <wp14:sizeRelV relativeFrom="page">
              <wp14:pctHeight>0</wp14:pctHeight>
            </wp14:sizeRelV>
          </wp:anchor>
        </w:drawing>
      </w:r>
      <w:r w:rsidRPr="00844EB0">
        <w:rPr>
          <w:b w:val="0"/>
          <w:bCs w:val="0"/>
          <w:color w:val="000000"/>
          <w:sz w:val="22"/>
          <w:szCs w:val="22"/>
        </w:rPr>
        <w:t xml:space="preserve">2017-2024: Mr. </w:t>
      </w:r>
      <w:proofErr w:type="spellStart"/>
      <w:r w:rsidRPr="00844EB0">
        <w:rPr>
          <w:b w:val="0"/>
          <w:bCs w:val="0"/>
          <w:color w:val="000000"/>
          <w:sz w:val="22"/>
          <w:szCs w:val="22"/>
        </w:rPr>
        <w:t>Shaifullah</w:t>
      </w:r>
      <w:proofErr w:type="spellEnd"/>
      <w:r w:rsidRPr="00844EB0">
        <w:rPr>
          <w:b w:val="0"/>
          <w:bCs w:val="0"/>
          <w:color w:val="000000"/>
          <w:sz w:val="22"/>
          <w:szCs w:val="22"/>
        </w:rPr>
        <w:t xml:space="preserve">, Dissertation “A High-resolution Time Series River Chemistry Data from the Upper Ganga Basin: Temporal dynamics of Hydrogeochemical Processes” </w:t>
      </w:r>
    </w:p>
    <w:p w:rsidR="00844EB0" w:rsidRDefault="00844EB0" w:rsidP="00844EB0">
      <w:pPr>
        <w:rPr>
          <w:color w:val="000000"/>
          <w:sz w:val="22"/>
          <w:szCs w:val="22"/>
        </w:rPr>
      </w:pPr>
    </w:p>
    <w:p w:rsidR="00844EB0" w:rsidRDefault="00844EB0" w:rsidP="00844EB0">
      <w:pPr>
        <w:rPr>
          <w:color w:val="000000"/>
          <w:sz w:val="22"/>
          <w:szCs w:val="22"/>
        </w:rPr>
      </w:pPr>
    </w:p>
    <w:p w:rsidR="00844EB0" w:rsidRDefault="00DE1D93" w:rsidP="00844EB0">
      <w:pPr>
        <w:rPr>
          <w:color w:val="000000"/>
          <w:sz w:val="22"/>
          <w:szCs w:val="22"/>
        </w:rPr>
      </w:pPr>
      <w:r>
        <w:rPr>
          <w:noProof/>
          <w:color w:val="000000"/>
          <w:sz w:val="22"/>
          <w:szCs w:val="22"/>
          <w14:ligatures w14:val="standardContextual"/>
        </w:rPr>
        <w:drawing>
          <wp:anchor distT="0" distB="0" distL="114300" distR="114300" simplePos="0" relativeHeight="251678720" behindDoc="0" locked="0" layoutInCell="1" allowOverlap="1">
            <wp:simplePos x="0" y="0"/>
            <wp:positionH relativeFrom="column">
              <wp:posOffset>0</wp:posOffset>
            </wp:positionH>
            <wp:positionV relativeFrom="paragraph">
              <wp:posOffset>164465</wp:posOffset>
            </wp:positionV>
            <wp:extent cx="1166495" cy="1047115"/>
            <wp:effectExtent l="0" t="0" r="1905" b="0"/>
            <wp:wrapSquare wrapText="bothSides"/>
            <wp:docPr id="19381479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7970" name="Picture 19381479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66495" cy="1047115"/>
                    </a:xfrm>
                    <a:prstGeom prst="rect">
                      <a:avLst/>
                    </a:prstGeom>
                  </pic:spPr>
                </pic:pic>
              </a:graphicData>
            </a:graphic>
            <wp14:sizeRelH relativeFrom="page">
              <wp14:pctWidth>0</wp14:pctWidth>
            </wp14:sizeRelH>
            <wp14:sizeRelV relativeFrom="page">
              <wp14:pctHeight>0</wp14:pctHeight>
            </wp14:sizeRelV>
          </wp:anchor>
        </w:drawing>
      </w:r>
    </w:p>
    <w:p w:rsidR="00844EB0" w:rsidRPr="00844EB0" w:rsidRDefault="00844EB0" w:rsidP="00844EB0">
      <w:r w:rsidRPr="00844EB0">
        <w:rPr>
          <w:color w:val="000000"/>
          <w:sz w:val="22"/>
          <w:szCs w:val="22"/>
        </w:rPr>
        <w:t>201</w:t>
      </w:r>
      <w:r>
        <w:rPr>
          <w:color w:val="000000"/>
          <w:sz w:val="22"/>
          <w:szCs w:val="22"/>
        </w:rPr>
        <w:t>8</w:t>
      </w:r>
      <w:r w:rsidRPr="00844EB0">
        <w:rPr>
          <w:color w:val="000000"/>
          <w:sz w:val="22"/>
          <w:szCs w:val="22"/>
        </w:rPr>
        <w:t>-202</w:t>
      </w:r>
      <w:r>
        <w:rPr>
          <w:color w:val="000000"/>
          <w:sz w:val="22"/>
          <w:szCs w:val="22"/>
        </w:rPr>
        <w:t>4</w:t>
      </w:r>
      <w:r w:rsidRPr="00844EB0">
        <w:rPr>
          <w:color w:val="000000"/>
          <w:sz w:val="22"/>
          <w:szCs w:val="22"/>
        </w:rPr>
        <w:t xml:space="preserve">: </w:t>
      </w:r>
      <w:r>
        <w:rPr>
          <w:color w:val="000000"/>
          <w:sz w:val="22"/>
          <w:szCs w:val="22"/>
        </w:rPr>
        <w:t>Ms</w:t>
      </w:r>
      <w:r w:rsidRPr="00844EB0">
        <w:rPr>
          <w:color w:val="000000"/>
          <w:sz w:val="22"/>
          <w:szCs w:val="22"/>
        </w:rPr>
        <w:t xml:space="preserve">. </w:t>
      </w:r>
      <w:r>
        <w:rPr>
          <w:color w:val="000000"/>
          <w:sz w:val="22"/>
          <w:szCs w:val="22"/>
        </w:rPr>
        <w:t>Nita Roy</w:t>
      </w:r>
      <w:r w:rsidRPr="00844EB0">
        <w:rPr>
          <w:color w:val="000000"/>
          <w:sz w:val="22"/>
          <w:szCs w:val="22"/>
        </w:rPr>
        <w:t>, Dissertation “</w:t>
      </w:r>
      <w:r w:rsidRPr="005323FF">
        <w:t>Understanding monsoon controls on glacier melting, chemical weathering, and carbon cycle in the Himalayas</w:t>
      </w:r>
      <w:r>
        <w:t xml:space="preserve">” </w:t>
      </w:r>
      <w:r w:rsidRPr="00844EB0">
        <w:rPr>
          <w:color w:val="000000"/>
          <w:sz w:val="22"/>
          <w:szCs w:val="22"/>
        </w:rPr>
        <w:t xml:space="preserve">(On to postdoctoral fellow with Prof. </w:t>
      </w:r>
      <w:r w:rsidRPr="00844EB0">
        <w:rPr>
          <w:rStyle w:val="field"/>
          <w:rFonts w:eastAsiaTheme="majorEastAsia"/>
          <w:sz w:val="22"/>
          <w:szCs w:val="22"/>
        </w:rPr>
        <w:t xml:space="preserve">Christoff </w:t>
      </w:r>
      <w:proofErr w:type="spellStart"/>
      <w:r w:rsidRPr="00844EB0">
        <w:rPr>
          <w:rStyle w:val="field"/>
          <w:rFonts w:eastAsiaTheme="majorEastAsia"/>
          <w:sz w:val="22"/>
          <w:szCs w:val="22"/>
        </w:rPr>
        <w:t>Andermann</w:t>
      </w:r>
      <w:proofErr w:type="spellEnd"/>
      <w:r w:rsidRPr="00844EB0">
        <w:rPr>
          <w:rStyle w:val="field"/>
          <w:rFonts w:eastAsiaTheme="majorEastAsia"/>
          <w:sz w:val="22"/>
          <w:szCs w:val="22"/>
        </w:rPr>
        <w:t xml:space="preserve">, </w:t>
      </w:r>
      <w:hyperlink r:id="rId49" w:tooltip="Welcome" w:history="1">
        <w:r w:rsidRPr="00844EB0">
          <w:rPr>
            <w:rStyle w:val="site-slogan"/>
            <w:color w:val="0000FF"/>
            <w:sz w:val="22"/>
            <w:szCs w:val="22"/>
            <w:u w:val="single"/>
          </w:rPr>
          <w:t xml:space="preserve">University Rennes, CNRS, </w:t>
        </w:r>
        <w:proofErr w:type="spellStart"/>
        <w:r w:rsidRPr="00844EB0">
          <w:rPr>
            <w:rStyle w:val="site-slogan"/>
            <w:color w:val="0000FF"/>
            <w:sz w:val="22"/>
            <w:szCs w:val="22"/>
            <w:u w:val="single"/>
          </w:rPr>
          <w:t>Géosciences</w:t>
        </w:r>
        <w:proofErr w:type="spellEnd"/>
        <w:r w:rsidRPr="00844EB0">
          <w:rPr>
            <w:rStyle w:val="site-slogan"/>
            <w:color w:val="0000FF"/>
            <w:sz w:val="22"/>
            <w:szCs w:val="22"/>
            <w:u w:val="single"/>
          </w:rPr>
          <w:t xml:space="preserve"> Rennes, France</w:t>
        </w:r>
      </w:hyperlink>
      <w:r w:rsidRPr="00844EB0">
        <w:rPr>
          <w:sz w:val="22"/>
          <w:szCs w:val="22"/>
        </w:rPr>
        <w:t>)</w:t>
      </w:r>
    </w:p>
    <w:p w:rsidR="00844EB0" w:rsidRDefault="00844EB0" w:rsidP="004C0B7F">
      <w:pPr>
        <w:pStyle w:val="Heading2"/>
        <w:rPr>
          <w:color w:val="000000"/>
          <w:sz w:val="22"/>
          <w:szCs w:val="22"/>
        </w:rPr>
      </w:pPr>
    </w:p>
    <w:p w:rsidR="008E04E8" w:rsidRPr="00844EB0" w:rsidRDefault="00844EB0" w:rsidP="004C0B7F">
      <w:pPr>
        <w:pStyle w:val="Heading2"/>
        <w:rPr>
          <w:sz w:val="22"/>
          <w:szCs w:val="22"/>
        </w:rPr>
      </w:pPr>
      <w:r w:rsidRPr="00844EB0">
        <w:rPr>
          <w:noProof/>
          <w:sz w:val="22"/>
          <w:szCs w:val="22"/>
          <w14:ligatures w14:val="standardContextual"/>
        </w:rPr>
        <w:drawing>
          <wp:anchor distT="0" distB="0" distL="114300" distR="114300" simplePos="0" relativeHeight="251672576" behindDoc="0" locked="0" layoutInCell="1" allowOverlap="1">
            <wp:simplePos x="0" y="0"/>
            <wp:positionH relativeFrom="column">
              <wp:posOffset>-52070</wp:posOffset>
            </wp:positionH>
            <wp:positionV relativeFrom="paragraph">
              <wp:posOffset>124913</wp:posOffset>
            </wp:positionV>
            <wp:extent cx="1219200" cy="1045845"/>
            <wp:effectExtent l="0" t="0" r="0" b="0"/>
            <wp:wrapSquare wrapText="bothSides"/>
            <wp:docPr id="2061208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8087" name="Picture 20612080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9200" cy="1045845"/>
                    </a:xfrm>
                    <a:prstGeom prst="rect">
                      <a:avLst/>
                    </a:prstGeom>
                  </pic:spPr>
                </pic:pic>
              </a:graphicData>
            </a:graphic>
            <wp14:sizeRelH relativeFrom="page">
              <wp14:pctWidth>0</wp14:pctWidth>
            </wp14:sizeRelH>
            <wp14:sizeRelV relativeFrom="page">
              <wp14:pctHeight>0</wp14:pctHeight>
            </wp14:sizeRelV>
          </wp:anchor>
        </w:drawing>
      </w:r>
      <w:r w:rsidR="008E04E8" w:rsidRPr="00844EB0">
        <w:rPr>
          <w:color w:val="000000"/>
          <w:sz w:val="22"/>
          <w:szCs w:val="22"/>
        </w:rPr>
        <w:t>2016-2021: Mr. Sarwar Nizam, Dissertation “Surface impurities in the Himalayan glaciers: Its sources, pathways, and spatial variation</w:t>
      </w:r>
      <w:r w:rsidR="004C0B7F" w:rsidRPr="00844EB0">
        <w:rPr>
          <w:color w:val="000000"/>
          <w:sz w:val="22"/>
          <w:szCs w:val="22"/>
        </w:rPr>
        <w:t xml:space="preserve">” (DST INSPIRE Faculty, </w:t>
      </w:r>
      <w:r w:rsidR="004C0B7F" w:rsidRPr="00844EB0">
        <w:rPr>
          <w:sz w:val="22"/>
          <w:szCs w:val="22"/>
        </w:rPr>
        <w:t xml:space="preserve">on to </w:t>
      </w:r>
      <w:hyperlink r:id="rId51" w:history="1">
        <w:r w:rsidR="004C0B7F" w:rsidRPr="00844EB0">
          <w:rPr>
            <w:rStyle w:val="Hyperlink"/>
            <w:sz w:val="22"/>
            <w:szCs w:val="22"/>
          </w:rPr>
          <w:t>GFZ German Research Centre for Geosciences</w:t>
        </w:r>
      </w:hyperlink>
      <w:r w:rsidR="004C0B7F" w:rsidRPr="00844EB0">
        <w:rPr>
          <w:sz w:val="22"/>
          <w:szCs w:val="22"/>
        </w:rPr>
        <w:t xml:space="preserve"> as International Climate Protection Fellow, Humboldt Foundation</w:t>
      </w:r>
    </w:p>
    <w:p w:rsidR="008E04E8" w:rsidRDefault="008E04E8" w:rsidP="008E04E8">
      <w:pPr>
        <w:jc w:val="both"/>
        <w:rPr>
          <w:color w:val="000000"/>
          <w:sz w:val="22"/>
          <w:szCs w:val="22"/>
        </w:rPr>
      </w:pPr>
    </w:p>
    <w:p w:rsidR="008E04E8" w:rsidRDefault="008E04E8" w:rsidP="008E04E8">
      <w:pPr>
        <w:jc w:val="both"/>
        <w:rPr>
          <w:color w:val="000000"/>
          <w:sz w:val="22"/>
          <w:szCs w:val="22"/>
        </w:rPr>
      </w:pPr>
    </w:p>
    <w:p w:rsidR="008E04E8" w:rsidRDefault="008E04E8" w:rsidP="008E04E8">
      <w:pPr>
        <w:jc w:val="both"/>
        <w:rPr>
          <w:color w:val="000000"/>
          <w:sz w:val="22"/>
          <w:szCs w:val="22"/>
        </w:rPr>
      </w:pPr>
    </w:p>
    <w:p w:rsidR="008E04E8" w:rsidRDefault="008E04E8" w:rsidP="008E04E8">
      <w:pPr>
        <w:jc w:val="both"/>
        <w:rPr>
          <w:color w:val="000000"/>
          <w:sz w:val="22"/>
          <w:szCs w:val="22"/>
        </w:rPr>
      </w:pPr>
    </w:p>
    <w:p w:rsidR="008E04E8" w:rsidRDefault="008E04E8" w:rsidP="008E04E8">
      <w:pPr>
        <w:jc w:val="both"/>
        <w:rPr>
          <w:color w:val="000000"/>
          <w:sz w:val="22"/>
          <w:szCs w:val="22"/>
        </w:rPr>
      </w:pPr>
      <w:r>
        <w:rPr>
          <w:noProof/>
          <w:color w:val="000000"/>
          <w:sz w:val="22"/>
          <w:szCs w:val="22"/>
          <w14:ligatures w14:val="standardContextual"/>
        </w:rPr>
        <w:drawing>
          <wp:anchor distT="0" distB="0" distL="114300" distR="114300" simplePos="0" relativeHeight="251671552" behindDoc="0" locked="0" layoutInCell="1" allowOverlap="1">
            <wp:simplePos x="0" y="0"/>
            <wp:positionH relativeFrom="column">
              <wp:posOffset>60053</wp:posOffset>
            </wp:positionH>
            <wp:positionV relativeFrom="paragraph">
              <wp:posOffset>47897</wp:posOffset>
            </wp:positionV>
            <wp:extent cx="879475" cy="822960"/>
            <wp:effectExtent l="0" t="0" r="0" b="2540"/>
            <wp:wrapThrough wrapText="bothSides">
              <wp:wrapPolygon edited="0">
                <wp:start x="0" y="0"/>
                <wp:lineTo x="0" y="21333"/>
                <wp:lineTo x="21210" y="21333"/>
                <wp:lineTo x="21210" y="0"/>
                <wp:lineTo x="0" y="0"/>
              </wp:wrapPolygon>
            </wp:wrapThrough>
            <wp:docPr id="455803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3718" name="Picture 455803718"/>
                    <pic:cNvPicPr/>
                  </pic:nvPicPr>
                  <pic:blipFill>
                    <a:blip r:embed="rId52">
                      <a:extLst>
                        <a:ext uri="{28A0092B-C50C-407E-A947-70E740481C1C}">
                          <a14:useLocalDpi xmlns:a14="http://schemas.microsoft.com/office/drawing/2010/main" val="0"/>
                        </a:ext>
                      </a:extLst>
                    </a:blip>
                    <a:stretch>
                      <a:fillRect/>
                    </a:stretch>
                  </pic:blipFill>
                  <pic:spPr>
                    <a:xfrm>
                      <a:off x="0" y="0"/>
                      <a:ext cx="879475" cy="822960"/>
                    </a:xfrm>
                    <a:prstGeom prst="rect">
                      <a:avLst/>
                    </a:prstGeom>
                  </pic:spPr>
                </pic:pic>
              </a:graphicData>
            </a:graphic>
            <wp14:sizeRelH relativeFrom="page">
              <wp14:pctWidth>0</wp14:pctWidth>
            </wp14:sizeRelH>
            <wp14:sizeRelV relativeFrom="page">
              <wp14:pctHeight>0</wp14:pctHeight>
            </wp14:sizeRelV>
          </wp:anchor>
        </w:drawing>
      </w:r>
    </w:p>
    <w:p w:rsidR="008E04E8" w:rsidRDefault="008E04E8" w:rsidP="008E04E8">
      <w:pPr>
        <w:jc w:val="both"/>
        <w:rPr>
          <w:color w:val="000000"/>
          <w:sz w:val="22"/>
          <w:szCs w:val="22"/>
        </w:rPr>
      </w:pPr>
      <w:r w:rsidRPr="008E04E8">
        <w:rPr>
          <w:color w:val="000000"/>
          <w:sz w:val="22"/>
          <w:szCs w:val="22"/>
        </w:rPr>
        <w:t>2015-2021: Mr. Arijeet Mitra, Dissertation “Tracing the cycling of PGE and Pb isotopes through the Earth's surface” (</w:t>
      </w:r>
      <w:r w:rsidR="004C0B7F">
        <w:rPr>
          <w:color w:val="000000"/>
          <w:sz w:val="22"/>
          <w:szCs w:val="22"/>
        </w:rPr>
        <w:t xml:space="preserve">DST INSPIRE Faculty, </w:t>
      </w:r>
      <w:r>
        <w:t xml:space="preserve">Postdoctoral Research Scientist in the </w:t>
      </w:r>
      <w:r w:rsidR="004C0B7F" w:rsidRPr="004C0B7F">
        <w:rPr>
          <w:b/>
          <w:bCs/>
        </w:rPr>
        <w:t>N</w:t>
      </w:r>
      <w:r w:rsidR="004C0B7F" w:rsidRPr="004C0B7F">
        <w:t xml:space="preserve">ovel </w:t>
      </w:r>
      <w:r w:rsidR="004C0B7F" w:rsidRPr="004C0B7F">
        <w:rPr>
          <w:b/>
          <w:bCs/>
        </w:rPr>
        <w:t>I</w:t>
      </w:r>
      <w:r w:rsidR="004C0B7F" w:rsidRPr="004C0B7F">
        <w:t xml:space="preserve">sotopes in </w:t>
      </w:r>
      <w:r w:rsidR="004C0B7F" w:rsidRPr="004C0B7F">
        <w:rPr>
          <w:b/>
          <w:bCs/>
        </w:rPr>
        <w:t>C</w:t>
      </w:r>
      <w:r w:rsidR="004C0B7F" w:rsidRPr="004C0B7F">
        <w:t xml:space="preserve">limate, </w:t>
      </w:r>
      <w:r w:rsidR="004C0B7F" w:rsidRPr="004C0B7F">
        <w:rPr>
          <w:b/>
          <w:bCs/>
        </w:rPr>
        <w:t>E</w:t>
      </w:r>
      <w:r w:rsidR="004C0B7F" w:rsidRPr="004C0B7F">
        <w:t xml:space="preserve">nvironment and </w:t>
      </w:r>
      <w:r w:rsidR="004C0B7F" w:rsidRPr="004C0B7F">
        <w:rPr>
          <w:b/>
          <w:bCs/>
        </w:rPr>
        <w:t>R</w:t>
      </w:r>
      <w:r w:rsidR="004C0B7F" w:rsidRPr="004C0B7F">
        <w:t>ocks</w:t>
      </w:r>
      <w:r w:rsidR="004C0B7F">
        <w:t xml:space="preserve"> (</w:t>
      </w:r>
      <w:hyperlink r:id="rId53" w:history="1">
        <w:r w:rsidR="004C0B7F" w:rsidRPr="004C0B7F">
          <w:rPr>
            <w:rStyle w:val="Hyperlink"/>
          </w:rPr>
          <w:t>NICER Lab</w:t>
        </w:r>
      </w:hyperlink>
      <w:r w:rsidR="004C0B7F">
        <w:t>)</w:t>
      </w:r>
      <w:r w:rsidRPr="008E04E8">
        <w:rPr>
          <w:color w:val="000000"/>
          <w:sz w:val="22"/>
          <w:szCs w:val="22"/>
        </w:rPr>
        <w:t xml:space="preserve">, </w:t>
      </w:r>
      <w:r>
        <w:rPr>
          <w:color w:val="000000"/>
          <w:sz w:val="22"/>
          <w:szCs w:val="22"/>
        </w:rPr>
        <w:t xml:space="preserve">Columbia University, </w:t>
      </w:r>
      <w:r w:rsidRPr="008E04E8">
        <w:rPr>
          <w:color w:val="000000"/>
          <w:sz w:val="22"/>
          <w:szCs w:val="22"/>
        </w:rPr>
        <w:t>USA</w:t>
      </w:r>
    </w:p>
    <w:p w:rsidR="008E04E8" w:rsidRDefault="008E04E8" w:rsidP="008E04E8">
      <w:pPr>
        <w:jc w:val="both"/>
        <w:rPr>
          <w:color w:val="000000"/>
          <w:sz w:val="22"/>
          <w:szCs w:val="22"/>
        </w:rPr>
      </w:pPr>
    </w:p>
    <w:p w:rsidR="008E04E8" w:rsidRDefault="008E04E8" w:rsidP="008E04E8">
      <w:pPr>
        <w:jc w:val="both"/>
        <w:rPr>
          <w:color w:val="000000"/>
          <w:sz w:val="22"/>
          <w:szCs w:val="22"/>
        </w:rPr>
      </w:pPr>
    </w:p>
    <w:p w:rsidR="008E04E8" w:rsidRPr="008E04E8" w:rsidRDefault="008E04E8" w:rsidP="008E04E8">
      <w:pPr>
        <w:jc w:val="both"/>
        <w:rPr>
          <w:i/>
          <w:iCs/>
          <w:sz w:val="22"/>
          <w:szCs w:val="22"/>
        </w:rPr>
      </w:pPr>
    </w:p>
    <w:p w:rsidR="008E04E8" w:rsidRPr="008E04E8" w:rsidRDefault="008E04E8" w:rsidP="008E04E8">
      <w:r>
        <w:rPr>
          <w:noProof/>
          <w:color w:val="000000"/>
          <w:sz w:val="22"/>
          <w:szCs w:val="22"/>
          <w14:ligatures w14:val="standardContextual"/>
        </w:rPr>
        <w:drawing>
          <wp:anchor distT="0" distB="0" distL="114300" distR="114300" simplePos="0" relativeHeight="251670528" behindDoc="0" locked="0" layoutInCell="1" allowOverlap="1">
            <wp:simplePos x="0" y="0"/>
            <wp:positionH relativeFrom="column">
              <wp:posOffset>0</wp:posOffset>
            </wp:positionH>
            <wp:positionV relativeFrom="paragraph">
              <wp:posOffset>43271</wp:posOffset>
            </wp:positionV>
            <wp:extent cx="939800" cy="901700"/>
            <wp:effectExtent l="0" t="0" r="0" b="0"/>
            <wp:wrapSquare wrapText="bothSides"/>
            <wp:docPr id="1326275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75411" name="Picture 1326275411"/>
                    <pic:cNvPicPr/>
                  </pic:nvPicPr>
                  <pic:blipFill>
                    <a:blip r:embed="rId54">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r w:rsidRPr="00D96166">
        <w:rPr>
          <w:sz w:val="22"/>
          <w:szCs w:val="22"/>
        </w:rPr>
        <w:t xml:space="preserve">2015-2021: Ms. </w:t>
      </w:r>
      <w:proofErr w:type="spellStart"/>
      <w:r w:rsidRPr="00D96166">
        <w:rPr>
          <w:sz w:val="22"/>
          <w:szCs w:val="22"/>
        </w:rPr>
        <w:t>Soumita</w:t>
      </w:r>
      <w:proofErr w:type="spellEnd"/>
      <w:r w:rsidRPr="00D96166">
        <w:rPr>
          <w:sz w:val="22"/>
          <w:szCs w:val="22"/>
        </w:rPr>
        <w:t xml:space="preserve"> Boral, </w:t>
      </w:r>
      <w:r>
        <w:rPr>
          <w:i/>
          <w:iCs/>
          <w:color w:val="000000"/>
          <w:sz w:val="22"/>
          <w:szCs w:val="22"/>
        </w:rPr>
        <w:t>Dissertation</w:t>
      </w:r>
      <w:r w:rsidRPr="00D96166">
        <w:rPr>
          <w:i/>
          <w:iCs/>
          <w:color w:val="000000"/>
          <w:sz w:val="22"/>
          <w:szCs w:val="22"/>
        </w:rPr>
        <w:t xml:space="preserve"> </w:t>
      </w:r>
      <w:r>
        <w:rPr>
          <w:i/>
          <w:iCs/>
          <w:color w:val="000000"/>
          <w:sz w:val="22"/>
          <w:szCs w:val="22"/>
        </w:rPr>
        <w:t>“</w:t>
      </w:r>
      <w:r w:rsidRPr="00D96166">
        <w:rPr>
          <w:color w:val="000000"/>
          <w:sz w:val="22"/>
          <w:szCs w:val="22"/>
        </w:rPr>
        <w:t>Isotopes and geochemical modelling to trace water sources and chemical dynamics of Himalayan Rivers from source to sink</w:t>
      </w:r>
      <w:r>
        <w:rPr>
          <w:i/>
          <w:iCs/>
          <w:color w:val="000000"/>
          <w:sz w:val="22"/>
          <w:szCs w:val="22"/>
        </w:rPr>
        <w:t>” (</w:t>
      </w:r>
      <w:r w:rsidR="004C0B7F">
        <w:rPr>
          <w:color w:val="000000"/>
          <w:sz w:val="22"/>
          <w:szCs w:val="22"/>
        </w:rPr>
        <w:t>on to DST</w:t>
      </w:r>
      <w:r>
        <w:rPr>
          <w:color w:val="000000"/>
          <w:sz w:val="22"/>
          <w:szCs w:val="22"/>
        </w:rPr>
        <w:t xml:space="preserve"> INSPIRE Faculty at the</w:t>
      </w:r>
      <w:r>
        <w:t xml:space="preserve"> </w:t>
      </w:r>
      <w:hyperlink r:id="rId55" w:history="1">
        <w:r>
          <w:rPr>
            <w:rStyle w:val="Hyperlink"/>
          </w:rPr>
          <w:t>Interdisciplinary Centre for Water Research (</w:t>
        </w:r>
        <w:proofErr w:type="spellStart"/>
        <w:r>
          <w:rPr>
            <w:rStyle w:val="Hyperlink"/>
          </w:rPr>
          <w:t>ICWaR</w:t>
        </w:r>
        <w:proofErr w:type="spellEnd"/>
        <w:r>
          <w:rPr>
            <w:rStyle w:val="Hyperlink"/>
          </w:rPr>
          <w:t xml:space="preserve">), </w:t>
        </w:r>
      </w:hyperlink>
      <w:r>
        <w:rPr>
          <w:color w:val="000000"/>
          <w:sz w:val="22"/>
          <w:szCs w:val="22"/>
        </w:rPr>
        <w:t>Indian Institute of Sciences, Bengaluru, India)</w:t>
      </w:r>
    </w:p>
    <w:p w:rsidR="008E04E8" w:rsidRDefault="008E04E8" w:rsidP="00694E09">
      <w:pPr>
        <w:rPr>
          <w:highlight w:val="yellow"/>
        </w:rPr>
      </w:pPr>
    </w:p>
    <w:p w:rsidR="008E04E8" w:rsidRDefault="008E04E8" w:rsidP="00694E09">
      <w:pPr>
        <w:rPr>
          <w:highlight w:val="yellow"/>
        </w:rPr>
      </w:pPr>
    </w:p>
    <w:p w:rsidR="008E04E8" w:rsidRDefault="008E04E8" w:rsidP="00694E09">
      <w:pPr>
        <w:rPr>
          <w:highlight w:val="yellow"/>
        </w:rPr>
      </w:pPr>
    </w:p>
    <w:p w:rsidR="008E04E8" w:rsidRDefault="008E04E8" w:rsidP="00694E09">
      <w:pPr>
        <w:rPr>
          <w:highlight w:val="yellow"/>
        </w:rPr>
      </w:pPr>
    </w:p>
    <w:p w:rsidR="00DE1D93" w:rsidRDefault="00DE1D93" w:rsidP="00DE1D93">
      <w:pPr>
        <w:pStyle w:val="Heading2"/>
      </w:pPr>
      <w:r>
        <w:rPr>
          <w:rStyle w:val="fl-list-item-heading-text"/>
        </w:rPr>
        <w:lastRenderedPageBreak/>
        <w:t>Former Masters students (</w:t>
      </w:r>
      <w:proofErr w:type="spellStart"/>
      <w:r>
        <w:rPr>
          <w:rStyle w:val="fl-list-item-heading-text"/>
        </w:rPr>
        <w:t>M.Tech</w:t>
      </w:r>
      <w:proofErr w:type="spellEnd"/>
      <w:r>
        <w:rPr>
          <w:rStyle w:val="fl-list-item-heading-text"/>
        </w:rPr>
        <w:t>.)</w:t>
      </w:r>
    </w:p>
    <w:p w:rsidR="00DE1D93" w:rsidRPr="00257B55" w:rsidRDefault="00DE1D93" w:rsidP="00DE1D93">
      <w:pPr>
        <w:ind w:left="720" w:right="-160" w:hanging="360"/>
        <w:rPr>
          <w:sz w:val="22"/>
          <w:szCs w:val="22"/>
        </w:rPr>
      </w:pPr>
      <w:r>
        <w:rPr>
          <w:sz w:val="22"/>
          <w:szCs w:val="22"/>
        </w:rPr>
        <w:t>(10) 2020-2022:</w:t>
      </w:r>
      <w:r w:rsidRPr="007674DC">
        <w:rPr>
          <w:sz w:val="22"/>
          <w:szCs w:val="22"/>
        </w:rPr>
        <w:t xml:space="preserve"> M</w:t>
      </w:r>
      <w:r>
        <w:rPr>
          <w:sz w:val="22"/>
          <w:szCs w:val="22"/>
        </w:rPr>
        <w:t>r</w:t>
      </w:r>
      <w:r w:rsidRPr="007674DC">
        <w:rPr>
          <w:sz w:val="22"/>
          <w:szCs w:val="22"/>
        </w:rPr>
        <w:t xml:space="preserve">. </w:t>
      </w:r>
      <w:r>
        <w:rPr>
          <w:sz w:val="22"/>
          <w:szCs w:val="22"/>
        </w:rPr>
        <w:t xml:space="preserve">Anjan Halder, </w:t>
      </w:r>
      <w:r w:rsidRPr="00257B55">
        <w:rPr>
          <w:bCs/>
          <w:color w:val="000000"/>
          <w:sz w:val="22"/>
          <w:szCs w:val="22"/>
          <w:lang w:val="en-IN"/>
        </w:rPr>
        <w:t>Spatio-temporal variability of silicate weathering and associated CO</w:t>
      </w:r>
      <w:r w:rsidRPr="00257B55">
        <w:rPr>
          <w:bCs/>
          <w:color w:val="000000"/>
          <w:sz w:val="22"/>
          <w:szCs w:val="22"/>
          <w:vertAlign w:val="subscript"/>
          <w:lang w:val="en-IN"/>
        </w:rPr>
        <w:t>2</w:t>
      </w:r>
      <w:r>
        <w:rPr>
          <w:bCs/>
          <w:color w:val="000000"/>
          <w:sz w:val="22"/>
          <w:szCs w:val="22"/>
          <w:vertAlign w:val="subscript"/>
          <w:lang w:val="en-IN"/>
        </w:rPr>
        <w:t xml:space="preserve">      </w:t>
      </w:r>
      <w:r>
        <w:rPr>
          <w:bCs/>
          <w:color w:val="000000"/>
          <w:sz w:val="22"/>
          <w:szCs w:val="22"/>
          <w:lang w:val="en-IN"/>
        </w:rPr>
        <w:t xml:space="preserve"> </w:t>
      </w:r>
      <w:r w:rsidRPr="00257B55">
        <w:rPr>
          <w:bCs/>
          <w:color w:val="000000"/>
          <w:sz w:val="22"/>
          <w:szCs w:val="22"/>
          <w:lang w:val="en-IN"/>
        </w:rPr>
        <w:t>consumption in the Upper Ganga Basin</w:t>
      </w:r>
    </w:p>
    <w:p w:rsidR="00DE1D93" w:rsidRPr="00114E21" w:rsidRDefault="00DE1D93" w:rsidP="00DE1D93">
      <w:pPr>
        <w:ind w:left="720" w:hanging="360"/>
        <w:rPr>
          <w:rFonts w:ascii="Arial Unicode MS" w:eastAsia="Arial Unicode MS" w:hAnsi="Arial Unicode MS" w:cs="Arial Unicode MS"/>
          <w:b/>
          <w:sz w:val="32"/>
          <w:szCs w:val="32"/>
        </w:rPr>
      </w:pPr>
      <w:r>
        <w:rPr>
          <w:sz w:val="22"/>
          <w:szCs w:val="22"/>
        </w:rPr>
        <w:t>(9) 2019-2021:</w:t>
      </w:r>
      <w:r w:rsidRPr="007674DC">
        <w:rPr>
          <w:sz w:val="22"/>
          <w:szCs w:val="22"/>
        </w:rPr>
        <w:t xml:space="preserve"> M</w:t>
      </w:r>
      <w:r>
        <w:rPr>
          <w:sz w:val="22"/>
          <w:szCs w:val="22"/>
        </w:rPr>
        <w:t>r</w:t>
      </w:r>
      <w:r w:rsidRPr="007674DC">
        <w:rPr>
          <w:sz w:val="22"/>
          <w:szCs w:val="22"/>
        </w:rPr>
        <w:t xml:space="preserve">. </w:t>
      </w:r>
      <w:proofErr w:type="spellStart"/>
      <w:r>
        <w:rPr>
          <w:sz w:val="22"/>
          <w:szCs w:val="22"/>
        </w:rPr>
        <w:t>Tirthabasa</w:t>
      </w:r>
      <w:proofErr w:type="spellEnd"/>
      <w:r w:rsidRPr="007674DC">
        <w:rPr>
          <w:sz w:val="22"/>
          <w:szCs w:val="22"/>
        </w:rPr>
        <w:t xml:space="preserve"> </w:t>
      </w:r>
      <w:r>
        <w:rPr>
          <w:sz w:val="22"/>
          <w:szCs w:val="22"/>
        </w:rPr>
        <w:t xml:space="preserve">Acharya, </w:t>
      </w:r>
      <w:r>
        <w:rPr>
          <w:rFonts w:eastAsia="Arial Unicode MS"/>
          <w:bCs/>
          <w:sz w:val="22"/>
          <w:szCs w:val="22"/>
        </w:rPr>
        <w:t>O</w:t>
      </w:r>
      <w:r w:rsidRPr="00E32823">
        <w:rPr>
          <w:rFonts w:eastAsia="Arial Unicode MS"/>
          <w:bCs/>
          <w:sz w:val="22"/>
          <w:szCs w:val="22"/>
        </w:rPr>
        <w:t xml:space="preserve">ccurrence, </w:t>
      </w:r>
      <w:r>
        <w:rPr>
          <w:rFonts w:eastAsia="Arial Unicode MS"/>
          <w:bCs/>
          <w:sz w:val="22"/>
          <w:szCs w:val="22"/>
        </w:rPr>
        <w:t>S</w:t>
      </w:r>
      <w:r w:rsidRPr="00E32823">
        <w:rPr>
          <w:rFonts w:eastAsia="Arial Unicode MS"/>
          <w:bCs/>
          <w:sz w:val="22"/>
          <w:szCs w:val="22"/>
        </w:rPr>
        <w:t xml:space="preserve">ource, and </w:t>
      </w:r>
      <w:r>
        <w:rPr>
          <w:rFonts w:eastAsia="Arial Unicode MS"/>
          <w:bCs/>
          <w:sz w:val="22"/>
          <w:szCs w:val="22"/>
        </w:rPr>
        <w:t>S</w:t>
      </w:r>
      <w:r w:rsidRPr="00E32823">
        <w:rPr>
          <w:rFonts w:eastAsia="Arial Unicode MS"/>
          <w:bCs/>
          <w:sz w:val="22"/>
          <w:szCs w:val="22"/>
        </w:rPr>
        <w:t xml:space="preserve">patial </w:t>
      </w:r>
      <w:r>
        <w:rPr>
          <w:rFonts w:eastAsia="Arial Unicode MS"/>
          <w:bCs/>
          <w:sz w:val="22"/>
          <w:szCs w:val="22"/>
        </w:rPr>
        <w:t>D</w:t>
      </w:r>
      <w:r w:rsidRPr="00E32823">
        <w:rPr>
          <w:rFonts w:eastAsia="Arial Unicode MS"/>
          <w:bCs/>
          <w:sz w:val="22"/>
          <w:szCs w:val="22"/>
        </w:rPr>
        <w:t xml:space="preserve">istribution of </w:t>
      </w:r>
      <w:r>
        <w:rPr>
          <w:rFonts w:eastAsia="Arial Unicode MS"/>
          <w:bCs/>
          <w:sz w:val="22"/>
          <w:szCs w:val="22"/>
        </w:rPr>
        <w:t>N</w:t>
      </w:r>
      <w:r w:rsidRPr="00E32823">
        <w:rPr>
          <w:rFonts w:eastAsia="Arial Unicode MS"/>
          <w:bCs/>
          <w:sz w:val="22"/>
          <w:szCs w:val="22"/>
        </w:rPr>
        <w:t xml:space="preserve">itrate in </w:t>
      </w:r>
      <w:r>
        <w:rPr>
          <w:rFonts w:eastAsia="Arial Unicode MS"/>
          <w:bCs/>
          <w:sz w:val="22"/>
          <w:szCs w:val="22"/>
        </w:rPr>
        <w:t>G</w:t>
      </w:r>
      <w:r w:rsidRPr="00E32823">
        <w:rPr>
          <w:rFonts w:eastAsia="Arial Unicode MS"/>
          <w:bCs/>
          <w:sz w:val="22"/>
          <w:szCs w:val="22"/>
        </w:rPr>
        <w:t>roundwaters of</w:t>
      </w:r>
      <w:r>
        <w:rPr>
          <w:rFonts w:eastAsia="Arial Unicode MS"/>
          <w:bCs/>
          <w:sz w:val="22"/>
          <w:szCs w:val="22"/>
        </w:rPr>
        <w:t xml:space="preserve"> Ganga Basin</w:t>
      </w:r>
    </w:p>
    <w:p w:rsidR="00DE1D93" w:rsidRPr="006A044B" w:rsidRDefault="00DE1D93" w:rsidP="00DE1D93">
      <w:pPr>
        <w:pStyle w:val="Default"/>
        <w:ind w:left="720" w:hanging="360"/>
      </w:pPr>
      <w:r>
        <w:rPr>
          <w:sz w:val="22"/>
          <w:szCs w:val="22"/>
        </w:rPr>
        <w:t>(8) 2019-2021:</w:t>
      </w:r>
      <w:r w:rsidRPr="007674DC">
        <w:rPr>
          <w:sz w:val="22"/>
          <w:szCs w:val="22"/>
        </w:rPr>
        <w:t xml:space="preserve"> M</w:t>
      </w:r>
      <w:r>
        <w:rPr>
          <w:sz w:val="22"/>
          <w:szCs w:val="22"/>
        </w:rPr>
        <w:t>r</w:t>
      </w:r>
      <w:r w:rsidRPr="007674DC">
        <w:rPr>
          <w:sz w:val="22"/>
          <w:szCs w:val="22"/>
        </w:rPr>
        <w:t xml:space="preserve">. </w:t>
      </w:r>
      <w:proofErr w:type="spellStart"/>
      <w:r>
        <w:rPr>
          <w:sz w:val="22"/>
          <w:szCs w:val="22"/>
        </w:rPr>
        <w:t>Subham</w:t>
      </w:r>
      <w:proofErr w:type="spellEnd"/>
      <w:r>
        <w:rPr>
          <w:sz w:val="22"/>
          <w:szCs w:val="22"/>
        </w:rPr>
        <w:t xml:space="preserve"> Dutta, </w:t>
      </w:r>
      <w:r w:rsidRPr="006A044B">
        <w:rPr>
          <w:sz w:val="22"/>
          <w:szCs w:val="22"/>
        </w:rPr>
        <w:t>Geogenic Controls on the High Levels of Uranium in Alluvial Aquifers of the Ganga Basin</w:t>
      </w:r>
    </w:p>
    <w:p w:rsidR="00DE1D93" w:rsidRPr="00C92371" w:rsidRDefault="00DE1D93" w:rsidP="00DE1D93">
      <w:pPr>
        <w:tabs>
          <w:tab w:val="left" w:pos="3330"/>
        </w:tabs>
        <w:ind w:left="720" w:hanging="360"/>
        <w:jc w:val="both"/>
        <w:rPr>
          <w:b/>
          <w:bCs/>
          <w:noProof/>
          <w:color w:val="000000" w:themeColor="text1"/>
        </w:rPr>
      </w:pPr>
      <w:r>
        <w:rPr>
          <w:sz w:val="22"/>
          <w:szCs w:val="22"/>
        </w:rPr>
        <w:t>(7) 2018-2021:</w:t>
      </w:r>
      <w:r w:rsidRPr="007674DC">
        <w:rPr>
          <w:sz w:val="22"/>
          <w:szCs w:val="22"/>
        </w:rPr>
        <w:t xml:space="preserve"> Ms. Ayushi Ram</w:t>
      </w:r>
      <w:r>
        <w:rPr>
          <w:sz w:val="22"/>
          <w:szCs w:val="22"/>
        </w:rPr>
        <w:t xml:space="preserve">, </w:t>
      </w:r>
      <w:r w:rsidRPr="00C92371">
        <w:rPr>
          <w:noProof/>
          <w:color w:val="000000" w:themeColor="text1"/>
          <w:sz w:val="22"/>
          <w:szCs w:val="22"/>
        </w:rPr>
        <w:t>Variations of major and trace elements along Ramganga basin in space</w:t>
      </w:r>
      <w:r>
        <w:rPr>
          <w:noProof/>
          <w:color w:val="000000" w:themeColor="text1"/>
          <w:sz w:val="22"/>
          <w:szCs w:val="22"/>
        </w:rPr>
        <w:t xml:space="preserve">    </w:t>
      </w:r>
      <w:r w:rsidRPr="00C92371">
        <w:rPr>
          <w:noProof/>
          <w:color w:val="000000" w:themeColor="text1"/>
          <w:sz w:val="22"/>
          <w:szCs w:val="22"/>
        </w:rPr>
        <w:t>and time</w:t>
      </w:r>
    </w:p>
    <w:p w:rsidR="00DE1D93" w:rsidRPr="00392164" w:rsidRDefault="00DE1D93" w:rsidP="00DE1D93">
      <w:pPr>
        <w:widowControl w:val="0"/>
        <w:autoSpaceDE w:val="0"/>
        <w:autoSpaceDN w:val="0"/>
        <w:adjustRightInd w:val="0"/>
        <w:ind w:left="720" w:hanging="360"/>
        <w:jc w:val="both"/>
        <w:rPr>
          <w:sz w:val="22"/>
          <w:szCs w:val="22"/>
        </w:rPr>
      </w:pPr>
      <w:r>
        <w:rPr>
          <w:sz w:val="22"/>
          <w:szCs w:val="22"/>
        </w:rPr>
        <w:t xml:space="preserve">(6) 2018-2020: </w:t>
      </w:r>
      <w:r w:rsidRPr="00392164">
        <w:rPr>
          <w:sz w:val="22"/>
          <w:szCs w:val="22"/>
        </w:rPr>
        <w:t xml:space="preserve"> Mr. </w:t>
      </w:r>
      <w:proofErr w:type="spellStart"/>
      <w:r w:rsidRPr="00392164">
        <w:rPr>
          <w:sz w:val="22"/>
          <w:szCs w:val="22"/>
        </w:rPr>
        <w:t>Haribansh</w:t>
      </w:r>
      <w:proofErr w:type="spellEnd"/>
      <w:r w:rsidRPr="00392164">
        <w:rPr>
          <w:sz w:val="22"/>
          <w:szCs w:val="22"/>
        </w:rPr>
        <w:t xml:space="preserve"> Sing</w:t>
      </w:r>
      <w:r>
        <w:rPr>
          <w:sz w:val="22"/>
          <w:szCs w:val="22"/>
        </w:rPr>
        <w:t xml:space="preserve">h, </w:t>
      </w:r>
      <w:r w:rsidRPr="00392164">
        <w:rPr>
          <w:sz w:val="22"/>
          <w:szCs w:val="22"/>
        </w:rPr>
        <w:t>Feasibility study of lead isotope analysis using ICP-QQQ MS/MS reaction cell</w:t>
      </w:r>
    </w:p>
    <w:p w:rsidR="00DE1D93" w:rsidRPr="00875B8B" w:rsidRDefault="00DE1D93" w:rsidP="00DE1D93">
      <w:pPr>
        <w:widowControl w:val="0"/>
        <w:autoSpaceDE w:val="0"/>
        <w:autoSpaceDN w:val="0"/>
        <w:adjustRightInd w:val="0"/>
        <w:ind w:left="720" w:hanging="360"/>
        <w:jc w:val="both"/>
        <w:rPr>
          <w:sz w:val="22"/>
          <w:szCs w:val="22"/>
        </w:rPr>
      </w:pPr>
      <w:r>
        <w:rPr>
          <w:sz w:val="22"/>
          <w:szCs w:val="22"/>
        </w:rPr>
        <w:t xml:space="preserve">(5) 2016-2019: </w:t>
      </w:r>
      <w:r w:rsidRPr="00875B8B">
        <w:rPr>
          <w:sz w:val="22"/>
          <w:szCs w:val="22"/>
        </w:rPr>
        <w:t>Ms. Nikitasha Chatterje</w:t>
      </w:r>
      <w:r>
        <w:rPr>
          <w:sz w:val="22"/>
          <w:szCs w:val="22"/>
        </w:rPr>
        <w:t xml:space="preserve">e, </w:t>
      </w:r>
      <w:r w:rsidRPr="00875B8B">
        <w:rPr>
          <w:color w:val="000000"/>
          <w:sz w:val="22"/>
          <w:szCs w:val="22"/>
        </w:rPr>
        <w:t>Dissolved nutrients (nitrate, nitrite, phosphate and silicate) concentrations of the Ganga basin in space and time</w:t>
      </w:r>
    </w:p>
    <w:p w:rsidR="00DE1D93" w:rsidRPr="00392164" w:rsidRDefault="00DE1D93" w:rsidP="00DE1D93">
      <w:pPr>
        <w:widowControl w:val="0"/>
        <w:autoSpaceDE w:val="0"/>
        <w:autoSpaceDN w:val="0"/>
        <w:adjustRightInd w:val="0"/>
        <w:ind w:left="720" w:hanging="360"/>
        <w:jc w:val="both"/>
        <w:rPr>
          <w:rFonts w:eastAsia="SimSun"/>
          <w:sz w:val="22"/>
          <w:szCs w:val="22"/>
        </w:rPr>
      </w:pPr>
      <w:r>
        <w:rPr>
          <w:sz w:val="22"/>
          <w:szCs w:val="22"/>
        </w:rPr>
        <w:t>(4) 2016-2018:</w:t>
      </w:r>
      <w:r w:rsidRPr="00875B8B">
        <w:rPr>
          <w:sz w:val="22"/>
          <w:szCs w:val="22"/>
        </w:rPr>
        <w:t xml:space="preserve"> Mr. Sarthak Ghos</w:t>
      </w:r>
      <w:r>
        <w:rPr>
          <w:sz w:val="22"/>
          <w:szCs w:val="22"/>
        </w:rPr>
        <w:t xml:space="preserve">h, </w:t>
      </w:r>
      <w:proofErr w:type="gramStart"/>
      <w:r w:rsidRPr="00875B8B">
        <w:rPr>
          <w:rFonts w:eastAsia="SimSun"/>
          <w:sz w:val="22"/>
          <w:szCs w:val="22"/>
        </w:rPr>
        <w:t>Lead</w:t>
      </w:r>
      <w:proofErr w:type="gramEnd"/>
      <w:r w:rsidRPr="00875B8B">
        <w:rPr>
          <w:rFonts w:eastAsia="SimSun"/>
          <w:sz w:val="22"/>
          <w:szCs w:val="22"/>
        </w:rPr>
        <w:t xml:space="preserve"> isotopic fingerprinting of aerosols to characterize the sources of atmospheric lead in Woods Hole, USA</w:t>
      </w:r>
    </w:p>
    <w:p w:rsidR="00DE1D93" w:rsidRPr="007674DC" w:rsidRDefault="00DE1D93" w:rsidP="00DE1D93">
      <w:pPr>
        <w:pStyle w:val="NoSpacing"/>
        <w:ind w:left="720" w:hanging="360"/>
        <w:jc w:val="both"/>
        <w:rPr>
          <w:rFonts w:ascii="Times New Roman" w:hAnsi="Times New Roman" w:cs="Times New Roman"/>
          <w:i w:val="0"/>
          <w:iCs w:val="0"/>
          <w:sz w:val="22"/>
          <w:szCs w:val="22"/>
        </w:rPr>
      </w:pPr>
      <w:r>
        <w:rPr>
          <w:rFonts w:ascii="Times New Roman" w:hAnsi="Times New Roman" w:cs="Times New Roman"/>
          <w:i w:val="0"/>
          <w:iCs w:val="0"/>
          <w:sz w:val="22"/>
          <w:szCs w:val="22"/>
        </w:rPr>
        <w:t>(3) 2015-2017:</w:t>
      </w:r>
      <w:r w:rsidRPr="00875B8B">
        <w:rPr>
          <w:rFonts w:ascii="Times New Roman" w:hAnsi="Times New Roman" w:cs="Times New Roman"/>
          <w:i w:val="0"/>
          <w:iCs w:val="0"/>
          <w:sz w:val="22"/>
          <w:szCs w:val="22"/>
        </w:rPr>
        <w:t xml:space="preserve"> Ms. Gayatri Mishra</w:t>
      </w:r>
      <w:r>
        <w:rPr>
          <w:rFonts w:ascii="Times New Roman" w:hAnsi="Times New Roman" w:cs="Times New Roman"/>
          <w:i w:val="0"/>
          <w:iCs w:val="0"/>
          <w:sz w:val="22"/>
          <w:szCs w:val="22"/>
        </w:rPr>
        <w:t xml:space="preserve">, </w:t>
      </w:r>
      <w:r w:rsidRPr="00875B8B">
        <w:rPr>
          <w:rFonts w:ascii="Times New Roman" w:eastAsiaTheme="minorHAnsi" w:hAnsi="Times New Roman" w:cs="Times New Roman"/>
          <w:i w:val="0"/>
          <w:iCs w:val="0"/>
          <w:sz w:val="22"/>
          <w:szCs w:val="22"/>
        </w:rPr>
        <w:t xml:space="preserve">Major and </w:t>
      </w:r>
      <w:r>
        <w:rPr>
          <w:rFonts w:ascii="Times New Roman" w:eastAsiaTheme="minorHAnsi" w:hAnsi="Times New Roman" w:cs="Times New Roman"/>
          <w:i w:val="0"/>
          <w:iCs w:val="0"/>
          <w:sz w:val="22"/>
          <w:szCs w:val="22"/>
        </w:rPr>
        <w:t>t</w:t>
      </w:r>
      <w:r w:rsidRPr="00875B8B">
        <w:rPr>
          <w:rFonts w:ascii="Times New Roman" w:eastAsiaTheme="minorHAnsi" w:hAnsi="Times New Roman" w:cs="Times New Roman"/>
          <w:i w:val="0"/>
          <w:iCs w:val="0"/>
          <w:sz w:val="22"/>
          <w:szCs w:val="22"/>
        </w:rPr>
        <w:t xml:space="preserve">race </w:t>
      </w:r>
      <w:r>
        <w:rPr>
          <w:rFonts w:ascii="Times New Roman" w:eastAsiaTheme="minorHAnsi" w:hAnsi="Times New Roman" w:cs="Times New Roman"/>
          <w:i w:val="0"/>
          <w:iCs w:val="0"/>
          <w:sz w:val="22"/>
          <w:szCs w:val="22"/>
        </w:rPr>
        <w:t>e</w:t>
      </w:r>
      <w:r w:rsidRPr="00875B8B">
        <w:rPr>
          <w:rFonts w:ascii="Times New Roman" w:eastAsiaTheme="minorHAnsi" w:hAnsi="Times New Roman" w:cs="Times New Roman"/>
          <w:i w:val="0"/>
          <w:iCs w:val="0"/>
          <w:sz w:val="22"/>
          <w:szCs w:val="22"/>
        </w:rPr>
        <w:t xml:space="preserve">lement </w:t>
      </w:r>
      <w:r>
        <w:rPr>
          <w:rFonts w:ascii="Times New Roman" w:eastAsiaTheme="minorHAnsi" w:hAnsi="Times New Roman" w:cs="Times New Roman"/>
          <w:i w:val="0"/>
          <w:iCs w:val="0"/>
          <w:sz w:val="22"/>
          <w:szCs w:val="22"/>
        </w:rPr>
        <w:t>i</w:t>
      </w:r>
      <w:r w:rsidRPr="00875B8B">
        <w:rPr>
          <w:rFonts w:ascii="Times New Roman" w:eastAsiaTheme="minorHAnsi" w:hAnsi="Times New Roman" w:cs="Times New Roman"/>
          <w:i w:val="0"/>
          <w:iCs w:val="0"/>
          <w:sz w:val="22"/>
          <w:szCs w:val="22"/>
        </w:rPr>
        <w:t xml:space="preserve">nputs to the Ganga River: </w:t>
      </w:r>
      <w:r w:rsidRPr="00875B8B">
        <w:rPr>
          <w:rFonts w:ascii="Times New Roman" w:hAnsi="Times New Roman" w:cs="Times New Roman"/>
          <w:i w:val="0"/>
          <w:iCs w:val="0"/>
          <w:sz w:val="22"/>
          <w:szCs w:val="22"/>
        </w:rPr>
        <w:t xml:space="preserve">Significance of </w:t>
      </w:r>
      <w:r>
        <w:rPr>
          <w:rFonts w:ascii="Times New Roman" w:hAnsi="Times New Roman" w:cs="Times New Roman"/>
          <w:i w:val="0"/>
          <w:iCs w:val="0"/>
          <w:sz w:val="22"/>
          <w:szCs w:val="22"/>
        </w:rPr>
        <w:t>s</w:t>
      </w:r>
      <w:r w:rsidRPr="00875B8B">
        <w:rPr>
          <w:rFonts w:ascii="Times New Roman" w:hAnsi="Times New Roman" w:cs="Times New Roman"/>
          <w:i w:val="0"/>
          <w:iCs w:val="0"/>
          <w:sz w:val="22"/>
          <w:szCs w:val="22"/>
        </w:rPr>
        <w:t xml:space="preserve">mall </w:t>
      </w:r>
      <w:r>
        <w:rPr>
          <w:rFonts w:ascii="Times New Roman" w:hAnsi="Times New Roman" w:cs="Times New Roman"/>
          <w:i w:val="0"/>
          <w:iCs w:val="0"/>
          <w:sz w:val="22"/>
          <w:szCs w:val="22"/>
        </w:rPr>
        <w:t>f</w:t>
      </w:r>
      <w:r w:rsidRPr="00875B8B">
        <w:rPr>
          <w:rFonts w:ascii="Times New Roman" w:hAnsi="Times New Roman" w:cs="Times New Roman"/>
          <w:i w:val="0"/>
          <w:iCs w:val="0"/>
          <w:sz w:val="22"/>
          <w:szCs w:val="22"/>
        </w:rPr>
        <w:t xml:space="preserve">lood </w:t>
      </w:r>
      <w:r>
        <w:rPr>
          <w:rFonts w:ascii="Times New Roman" w:hAnsi="Times New Roman" w:cs="Times New Roman"/>
          <w:i w:val="0"/>
          <w:iCs w:val="0"/>
          <w:sz w:val="22"/>
          <w:szCs w:val="22"/>
        </w:rPr>
        <w:t>p</w:t>
      </w:r>
      <w:r w:rsidRPr="00875B8B">
        <w:rPr>
          <w:rFonts w:ascii="Times New Roman" w:hAnsi="Times New Roman" w:cs="Times New Roman"/>
          <w:i w:val="0"/>
          <w:iCs w:val="0"/>
          <w:sz w:val="22"/>
          <w:szCs w:val="22"/>
        </w:rPr>
        <w:t xml:space="preserve">lain </w:t>
      </w:r>
      <w:r>
        <w:rPr>
          <w:rFonts w:ascii="Times New Roman" w:hAnsi="Times New Roman" w:cs="Times New Roman"/>
          <w:i w:val="0"/>
          <w:iCs w:val="0"/>
          <w:sz w:val="22"/>
          <w:szCs w:val="22"/>
        </w:rPr>
        <w:t>t</w:t>
      </w:r>
      <w:r w:rsidRPr="00875B8B">
        <w:rPr>
          <w:rFonts w:ascii="Times New Roman" w:hAnsi="Times New Roman" w:cs="Times New Roman"/>
          <w:i w:val="0"/>
          <w:iCs w:val="0"/>
          <w:sz w:val="22"/>
          <w:szCs w:val="22"/>
        </w:rPr>
        <w:t xml:space="preserve">ributary as </w:t>
      </w:r>
      <w:r>
        <w:rPr>
          <w:rFonts w:ascii="Times New Roman" w:hAnsi="Times New Roman" w:cs="Times New Roman"/>
          <w:i w:val="0"/>
          <w:iCs w:val="0"/>
          <w:sz w:val="22"/>
          <w:szCs w:val="22"/>
        </w:rPr>
        <w:t>n</w:t>
      </w:r>
      <w:r w:rsidRPr="00875B8B">
        <w:rPr>
          <w:rFonts w:ascii="Times New Roman" w:hAnsi="Times New Roman" w:cs="Times New Roman"/>
          <w:i w:val="0"/>
          <w:iCs w:val="0"/>
          <w:sz w:val="22"/>
          <w:szCs w:val="22"/>
        </w:rPr>
        <w:t>on-</w:t>
      </w:r>
      <w:r>
        <w:rPr>
          <w:rFonts w:ascii="Times New Roman" w:hAnsi="Times New Roman" w:cs="Times New Roman"/>
          <w:i w:val="0"/>
          <w:iCs w:val="0"/>
          <w:sz w:val="22"/>
          <w:szCs w:val="22"/>
        </w:rPr>
        <w:t>p</w:t>
      </w:r>
      <w:r w:rsidRPr="00875B8B">
        <w:rPr>
          <w:rFonts w:ascii="Times New Roman" w:hAnsi="Times New Roman" w:cs="Times New Roman"/>
          <w:i w:val="0"/>
          <w:iCs w:val="0"/>
          <w:sz w:val="22"/>
          <w:szCs w:val="22"/>
        </w:rPr>
        <w:t xml:space="preserve">oint </w:t>
      </w:r>
      <w:r>
        <w:rPr>
          <w:rFonts w:ascii="Times New Roman" w:hAnsi="Times New Roman" w:cs="Times New Roman"/>
          <w:i w:val="0"/>
          <w:iCs w:val="0"/>
          <w:sz w:val="22"/>
          <w:szCs w:val="22"/>
        </w:rPr>
        <w:t>p</w:t>
      </w:r>
      <w:r w:rsidRPr="00875B8B">
        <w:rPr>
          <w:rFonts w:ascii="Times New Roman" w:hAnsi="Times New Roman" w:cs="Times New Roman"/>
          <w:i w:val="0"/>
          <w:iCs w:val="0"/>
          <w:sz w:val="22"/>
          <w:szCs w:val="22"/>
        </w:rPr>
        <w:t xml:space="preserve">ollution </w:t>
      </w:r>
      <w:r>
        <w:rPr>
          <w:rFonts w:ascii="Times New Roman" w:hAnsi="Times New Roman" w:cs="Times New Roman"/>
          <w:i w:val="0"/>
          <w:iCs w:val="0"/>
          <w:sz w:val="22"/>
          <w:szCs w:val="22"/>
        </w:rPr>
        <w:t>s</w:t>
      </w:r>
      <w:r w:rsidRPr="00875B8B">
        <w:rPr>
          <w:rFonts w:ascii="Times New Roman" w:hAnsi="Times New Roman" w:cs="Times New Roman"/>
          <w:i w:val="0"/>
          <w:iCs w:val="0"/>
          <w:sz w:val="22"/>
          <w:szCs w:val="22"/>
        </w:rPr>
        <w:t>ource</w:t>
      </w:r>
    </w:p>
    <w:p w:rsidR="00DE1D93" w:rsidRPr="00392164" w:rsidRDefault="00DE1D93" w:rsidP="00DE1D93">
      <w:pPr>
        <w:pStyle w:val="NoSpacing"/>
        <w:ind w:left="720" w:hanging="360"/>
        <w:jc w:val="both"/>
        <w:rPr>
          <w:rFonts w:ascii="Times New Roman" w:hAnsi="Times New Roman" w:cs="Times New Roman"/>
          <w:i w:val="0"/>
          <w:iCs w:val="0"/>
          <w:sz w:val="22"/>
          <w:szCs w:val="22"/>
        </w:rPr>
      </w:pPr>
      <w:r>
        <w:rPr>
          <w:rFonts w:ascii="Times New Roman" w:hAnsi="Times New Roman" w:cs="Times New Roman"/>
          <w:i w:val="0"/>
          <w:iCs w:val="0"/>
          <w:sz w:val="22"/>
          <w:szCs w:val="22"/>
        </w:rPr>
        <w:t xml:space="preserve">(2) 2014-2016: </w:t>
      </w:r>
      <w:r w:rsidRPr="00E2461A">
        <w:rPr>
          <w:rFonts w:ascii="Times New Roman" w:hAnsi="Times New Roman" w:cs="Times New Roman"/>
          <w:i w:val="0"/>
          <w:iCs w:val="0"/>
          <w:sz w:val="22"/>
          <w:szCs w:val="22"/>
        </w:rPr>
        <w:t>Mr. Sudhakar Ranjan</w:t>
      </w:r>
      <w:r>
        <w:rPr>
          <w:rFonts w:ascii="Times New Roman" w:hAnsi="Times New Roman" w:cs="Times New Roman"/>
          <w:i w:val="0"/>
          <w:iCs w:val="0"/>
          <w:sz w:val="22"/>
          <w:szCs w:val="22"/>
        </w:rPr>
        <w:t xml:space="preserve">, </w:t>
      </w:r>
      <w:r w:rsidRPr="00E2461A">
        <w:rPr>
          <w:rFonts w:ascii="Times New Roman" w:hAnsi="Times New Roman" w:cs="Times New Roman"/>
          <w:i w:val="0"/>
          <w:iCs w:val="0"/>
          <w:sz w:val="22"/>
          <w:szCs w:val="22"/>
        </w:rPr>
        <w:t xml:space="preserve">Nutrient </w:t>
      </w:r>
      <w:r>
        <w:rPr>
          <w:rFonts w:ascii="Times New Roman" w:hAnsi="Times New Roman" w:cs="Times New Roman"/>
          <w:i w:val="0"/>
          <w:iCs w:val="0"/>
          <w:sz w:val="22"/>
          <w:szCs w:val="22"/>
        </w:rPr>
        <w:t>f</w:t>
      </w:r>
      <w:r w:rsidRPr="00E2461A">
        <w:rPr>
          <w:rFonts w:ascii="Times New Roman" w:hAnsi="Times New Roman" w:cs="Times New Roman"/>
          <w:i w:val="0"/>
          <w:iCs w:val="0"/>
          <w:sz w:val="22"/>
          <w:szCs w:val="22"/>
        </w:rPr>
        <w:t xml:space="preserve">luxes from </w:t>
      </w:r>
      <w:r>
        <w:rPr>
          <w:rFonts w:ascii="Times New Roman" w:hAnsi="Times New Roman" w:cs="Times New Roman"/>
          <w:i w:val="0"/>
          <w:iCs w:val="0"/>
          <w:sz w:val="22"/>
          <w:szCs w:val="22"/>
        </w:rPr>
        <w:t>s</w:t>
      </w:r>
      <w:r w:rsidRPr="00E2461A">
        <w:rPr>
          <w:rFonts w:ascii="Times New Roman" w:hAnsi="Times New Roman" w:cs="Times New Roman"/>
          <w:i w:val="0"/>
          <w:iCs w:val="0"/>
          <w:sz w:val="22"/>
          <w:szCs w:val="22"/>
        </w:rPr>
        <w:t xml:space="preserve">mall </w:t>
      </w:r>
      <w:r>
        <w:rPr>
          <w:rFonts w:ascii="Times New Roman" w:hAnsi="Times New Roman" w:cs="Times New Roman"/>
          <w:i w:val="0"/>
          <w:iCs w:val="0"/>
          <w:sz w:val="22"/>
          <w:szCs w:val="22"/>
        </w:rPr>
        <w:t>f</w:t>
      </w:r>
      <w:r w:rsidRPr="00E2461A">
        <w:rPr>
          <w:rFonts w:ascii="Times New Roman" w:hAnsi="Times New Roman" w:cs="Times New Roman"/>
          <w:i w:val="0"/>
          <w:iCs w:val="0"/>
          <w:sz w:val="22"/>
          <w:szCs w:val="22"/>
        </w:rPr>
        <w:t xml:space="preserve">loodplain </w:t>
      </w:r>
      <w:r>
        <w:rPr>
          <w:rFonts w:ascii="Times New Roman" w:hAnsi="Times New Roman" w:cs="Times New Roman"/>
          <w:i w:val="0"/>
          <w:iCs w:val="0"/>
          <w:sz w:val="22"/>
          <w:szCs w:val="22"/>
        </w:rPr>
        <w:t>r</w:t>
      </w:r>
      <w:r w:rsidRPr="00E2461A">
        <w:rPr>
          <w:rFonts w:ascii="Times New Roman" w:hAnsi="Times New Roman" w:cs="Times New Roman"/>
          <w:i w:val="0"/>
          <w:iCs w:val="0"/>
          <w:sz w:val="22"/>
          <w:szCs w:val="22"/>
        </w:rPr>
        <w:t xml:space="preserve">ivers to </w:t>
      </w:r>
      <w:r>
        <w:rPr>
          <w:rFonts w:ascii="Times New Roman" w:hAnsi="Times New Roman" w:cs="Times New Roman"/>
          <w:i w:val="0"/>
          <w:iCs w:val="0"/>
          <w:sz w:val="22"/>
          <w:szCs w:val="22"/>
        </w:rPr>
        <w:t>l</w:t>
      </w:r>
      <w:r w:rsidRPr="00E2461A">
        <w:rPr>
          <w:rFonts w:ascii="Times New Roman" w:hAnsi="Times New Roman" w:cs="Times New Roman"/>
          <w:i w:val="0"/>
          <w:iCs w:val="0"/>
          <w:sz w:val="22"/>
          <w:szCs w:val="22"/>
        </w:rPr>
        <w:t xml:space="preserve">arge </w:t>
      </w:r>
      <w:r>
        <w:rPr>
          <w:rFonts w:ascii="Times New Roman" w:hAnsi="Times New Roman" w:cs="Times New Roman"/>
          <w:i w:val="0"/>
          <w:iCs w:val="0"/>
          <w:sz w:val="22"/>
          <w:szCs w:val="22"/>
        </w:rPr>
        <w:t>r</w:t>
      </w:r>
      <w:r w:rsidRPr="00E2461A">
        <w:rPr>
          <w:rFonts w:ascii="Times New Roman" w:hAnsi="Times New Roman" w:cs="Times New Roman"/>
          <w:i w:val="0"/>
          <w:iCs w:val="0"/>
          <w:sz w:val="22"/>
          <w:szCs w:val="22"/>
        </w:rPr>
        <w:t xml:space="preserve">iver </w:t>
      </w:r>
      <w:r>
        <w:rPr>
          <w:rFonts w:ascii="Times New Roman" w:hAnsi="Times New Roman" w:cs="Times New Roman"/>
          <w:i w:val="0"/>
          <w:iCs w:val="0"/>
          <w:sz w:val="22"/>
          <w:szCs w:val="22"/>
        </w:rPr>
        <w:t>s</w:t>
      </w:r>
      <w:r w:rsidRPr="00E2461A">
        <w:rPr>
          <w:rFonts w:ascii="Times New Roman" w:hAnsi="Times New Roman" w:cs="Times New Roman"/>
          <w:i w:val="0"/>
          <w:iCs w:val="0"/>
          <w:sz w:val="22"/>
          <w:szCs w:val="22"/>
        </w:rPr>
        <w:t>ystems: A case study in the Pandu River Basin</w:t>
      </w:r>
    </w:p>
    <w:p w:rsidR="00DE1D93" w:rsidRPr="00392164" w:rsidRDefault="00DE1D93" w:rsidP="00DE1D93">
      <w:pPr>
        <w:pStyle w:val="NoSpacing"/>
        <w:ind w:left="720" w:hanging="360"/>
        <w:jc w:val="both"/>
        <w:rPr>
          <w:sz w:val="22"/>
          <w:szCs w:val="22"/>
        </w:rPr>
      </w:pPr>
      <w:r>
        <w:rPr>
          <w:rFonts w:ascii="Times New Roman" w:hAnsi="Times New Roman" w:cs="Times New Roman"/>
          <w:i w:val="0"/>
          <w:iCs w:val="0"/>
          <w:sz w:val="22"/>
          <w:szCs w:val="22"/>
        </w:rPr>
        <w:t>(1) 2014-2016:</w:t>
      </w:r>
      <w:r w:rsidRPr="00392164">
        <w:rPr>
          <w:rFonts w:ascii="Times New Roman" w:hAnsi="Times New Roman" w:cs="Times New Roman"/>
          <w:i w:val="0"/>
          <w:iCs w:val="0"/>
          <w:sz w:val="22"/>
          <w:szCs w:val="22"/>
        </w:rPr>
        <w:t xml:space="preserve"> Mr. Sarwar Nizam</w:t>
      </w:r>
      <w:r>
        <w:rPr>
          <w:rFonts w:ascii="Times New Roman" w:hAnsi="Times New Roman" w:cs="Times New Roman"/>
          <w:i w:val="0"/>
          <w:iCs w:val="0"/>
          <w:sz w:val="22"/>
          <w:szCs w:val="22"/>
        </w:rPr>
        <w:t xml:space="preserve">, </w:t>
      </w:r>
      <w:r w:rsidRPr="00392164">
        <w:rPr>
          <w:rFonts w:ascii="Times New Roman" w:hAnsi="Times New Roman" w:cs="Times New Roman"/>
          <w:i w:val="0"/>
          <w:iCs w:val="0"/>
          <w:sz w:val="22"/>
          <w:szCs w:val="22"/>
        </w:rPr>
        <w:t xml:space="preserve">Effect of Southwest Monsoon </w:t>
      </w:r>
      <w:r>
        <w:rPr>
          <w:rFonts w:ascii="Times New Roman" w:hAnsi="Times New Roman" w:cs="Times New Roman"/>
          <w:i w:val="0"/>
          <w:iCs w:val="0"/>
          <w:sz w:val="22"/>
          <w:szCs w:val="22"/>
        </w:rPr>
        <w:t>w</w:t>
      </w:r>
      <w:r w:rsidRPr="00392164">
        <w:rPr>
          <w:rFonts w:ascii="Times New Roman" w:hAnsi="Times New Roman" w:cs="Times New Roman"/>
          <w:i w:val="0"/>
          <w:iCs w:val="0"/>
          <w:sz w:val="22"/>
          <w:szCs w:val="22"/>
        </w:rPr>
        <w:t xml:space="preserve">ithdrawal on </w:t>
      </w:r>
      <w:r>
        <w:rPr>
          <w:rFonts w:ascii="Times New Roman" w:hAnsi="Times New Roman" w:cs="Times New Roman"/>
          <w:i w:val="0"/>
          <w:iCs w:val="0"/>
          <w:sz w:val="22"/>
          <w:szCs w:val="22"/>
        </w:rPr>
        <w:t>a</w:t>
      </w:r>
      <w:r w:rsidRPr="00392164">
        <w:rPr>
          <w:rFonts w:ascii="Times New Roman" w:hAnsi="Times New Roman" w:cs="Times New Roman"/>
          <w:i w:val="0"/>
          <w:iCs w:val="0"/>
          <w:sz w:val="22"/>
          <w:szCs w:val="22"/>
        </w:rPr>
        <w:t xml:space="preserve">irborne </w:t>
      </w:r>
      <w:r>
        <w:rPr>
          <w:rFonts w:ascii="Times New Roman" w:hAnsi="Times New Roman" w:cs="Times New Roman"/>
          <w:i w:val="0"/>
          <w:iCs w:val="0"/>
          <w:sz w:val="22"/>
          <w:szCs w:val="22"/>
        </w:rPr>
        <w:t>p</w:t>
      </w:r>
      <w:r w:rsidRPr="00392164">
        <w:rPr>
          <w:rFonts w:ascii="Times New Roman" w:hAnsi="Times New Roman" w:cs="Times New Roman"/>
          <w:i w:val="0"/>
          <w:iCs w:val="0"/>
          <w:sz w:val="22"/>
          <w:szCs w:val="22"/>
        </w:rPr>
        <w:t xml:space="preserve">articles </w:t>
      </w:r>
      <w:r>
        <w:rPr>
          <w:rFonts w:ascii="Times New Roman" w:hAnsi="Times New Roman" w:cs="Times New Roman"/>
          <w:i w:val="0"/>
          <w:iCs w:val="0"/>
          <w:sz w:val="22"/>
          <w:szCs w:val="22"/>
        </w:rPr>
        <w:t>o</w:t>
      </w:r>
      <w:r w:rsidRPr="00392164">
        <w:rPr>
          <w:rFonts w:ascii="Times New Roman" w:hAnsi="Times New Roman" w:cs="Times New Roman"/>
          <w:i w:val="0"/>
          <w:iCs w:val="0"/>
          <w:sz w:val="22"/>
          <w:szCs w:val="22"/>
        </w:rPr>
        <w:t xml:space="preserve">ver the Indo-Gangetic Basin: Aerosol </w:t>
      </w:r>
      <w:r>
        <w:rPr>
          <w:rFonts w:ascii="Times New Roman" w:hAnsi="Times New Roman" w:cs="Times New Roman"/>
          <w:i w:val="0"/>
          <w:iCs w:val="0"/>
          <w:sz w:val="22"/>
          <w:szCs w:val="22"/>
        </w:rPr>
        <w:t>l</w:t>
      </w:r>
      <w:r w:rsidRPr="00392164">
        <w:rPr>
          <w:rFonts w:ascii="Times New Roman" w:hAnsi="Times New Roman" w:cs="Times New Roman"/>
          <w:i w:val="0"/>
          <w:iCs w:val="0"/>
          <w:sz w:val="22"/>
          <w:szCs w:val="22"/>
        </w:rPr>
        <w:t xml:space="preserve">oading and </w:t>
      </w:r>
      <w:r>
        <w:rPr>
          <w:rFonts w:ascii="Times New Roman" w:hAnsi="Times New Roman" w:cs="Times New Roman"/>
          <w:i w:val="0"/>
          <w:iCs w:val="0"/>
          <w:sz w:val="22"/>
          <w:szCs w:val="22"/>
        </w:rPr>
        <w:t>h</w:t>
      </w:r>
      <w:r w:rsidRPr="00392164">
        <w:rPr>
          <w:rFonts w:ascii="Times New Roman" w:hAnsi="Times New Roman" w:cs="Times New Roman"/>
          <w:i w:val="0"/>
          <w:iCs w:val="0"/>
          <w:sz w:val="22"/>
          <w:szCs w:val="22"/>
        </w:rPr>
        <w:t xml:space="preserve">eavy </w:t>
      </w:r>
      <w:r>
        <w:rPr>
          <w:rFonts w:ascii="Times New Roman" w:hAnsi="Times New Roman" w:cs="Times New Roman"/>
          <w:i w:val="0"/>
          <w:iCs w:val="0"/>
          <w:sz w:val="22"/>
          <w:szCs w:val="22"/>
        </w:rPr>
        <w:t>m</w:t>
      </w:r>
      <w:r w:rsidRPr="00392164">
        <w:rPr>
          <w:rFonts w:ascii="Times New Roman" w:hAnsi="Times New Roman" w:cs="Times New Roman"/>
          <w:i w:val="0"/>
          <w:iCs w:val="0"/>
          <w:sz w:val="22"/>
          <w:szCs w:val="22"/>
        </w:rPr>
        <w:t xml:space="preserve">etal </w:t>
      </w:r>
      <w:r>
        <w:rPr>
          <w:rFonts w:ascii="Times New Roman" w:hAnsi="Times New Roman" w:cs="Times New Roman"/>
          <w:i w:val="0"/>
          <w:iCs w:val="0"/>
          <w:sz w:val="22"/>
          <w:szCs w:val="22"/>
        </w:rPr>
        <w:t>c</w:t>
      </w:r>
      <w:r w:rsidRPr="00392164">
        <w:rPr>
          <w:rFonts w:ascii="Times New Roman" w:hAnsi="Times New Roman" w:cs="Times New Roman"/>
          <w:i w:val="0"/>
          <w:iCs w:val="0"/>
          <w:sz w:val="22"/>
          <w:szCs w:val="22"/>
        </w:rPr>
        <w:t>oncentrations</w:t>
      </w:r>
    </w:p>
    <w:p w:rsidR="008E04E8" w:rsidRDefault="008E04E8" w:rsidP="00694E09">
      <w:pPr>
        <w:rPr>
          <w:highlight w:val="yellow"/>
        </w:rPr>
      </w:pPr>
    </w:p>
    <w:p w:rsidR="00E2233C" w:rsidRDefault="00E9298E" w:rsidP="00694E09">
      <w:r w:rsidRPr="00E9298E">
        <w:rPr>
          <w:highlight w:val="yellow"/>
        </w:rPr>
        <w:t>PUBLICATIONS</w:t>
      </w:r>
      <w:r w:rsidR="00AA0690">
        <w:t xml:space="preserve"> [three sections Publications/Patent/Conference Proceedings]</w:t>
      </w:r>
    </w:p>
    <w:p w:rsidR="00101543" w:rsidRDefault="00101543" w:rsidP="00694E09"/>
    <w:p w:rsidR="00101543" w:rsidRDefault="00101543" w:rsidP="00694E09">
      <w:r>
        <w:t>As displayed in IRIN</w:t>
      </w:r>
    </w:p>
    <w:p w:rsidR="00101543" w:rsidRDefault="00101543" w:rsidP="00694E09"/>
    <w:p w:rsidR="00101543" w:rsidRDefault="00AA0690" w:rsidP="00694E09">
      <w:r>
        <w:fldChar w:fldCharType="begin"/>
      </w:r>
      <w:ins w:id="0" w:author="Indra Sen" w:date="2024-03-04T13:24:00Z">
        <w:r>
          <w:instrText>HYPERLINK "</w:instrText>
        </w:r>
      </w:ins>
      <w:r w:rsidRPr="00101543">
        <w:instrText>https://iitk.irins.org/profile/52371#other_information_panel</w:instrText>
      </w:r>
      <w:ins w:id="1" w:author="Indra Sen" w:date="2024-03-04T13:24:00Z">
        <w:r>
          <w:instrText>"</w:instrText>
        </w:r>
      </w:ins>
      <w:r>
        <w:fldChar w:fldCharType="separate"/>
      </w:r>
      <w:r w:rsidRPr="00C101CE">
        <w:rPr>
          <w:rStyle w:val="Hyperlink"/>
        </w:rPr>
        <w:t>https://iitk.irins.org/p</w:t>
      </w:r>
      <w:r w:rsidRPr="00C101CE">
        <w:rPr>
          <w:rStyle w:val="Hyperlink"/>
        </w:rPr>
        <w:t>r</w:t>
      </w:r>
      <w:r w:rsidRPr="00C101CE">
        <w:rPr>
          <w:rStyle w:val="Hyperlink"/>
        </w:rPr>
        <w:t>ofile/52371#other_information_panel</w:t>
      </w:r>
      <w:r>
        <w:fldChar w:fldCharType="end"/>
      </w:r>
    </w:p>
    <w:p w:rsidR="00AA0690" w:rsidRDefault="00AA0690" w:rsidP="00694E09"/>
    <w:p w:rsidR="00AA0690" w:rsidRDefault="00AA0690" w:rsidP="00694E09">
      <w:r>
        <w:t>If that is not possible you can use the text here</w:t>
      </w:r>
    </w:p>
    <w:p w:rsidR="00AA0690" w:rsidRDefault="00AA0690" w:rsidP="00694E09"/>
    <w:p w:rsidR="00AA0690" w:rsidRPr="00A73297" w:rsidRDefault="00AA0690" w:rsidP="00AA0690">
      <w:pPr>
        <w:pStyle w:val="Heading2"/>
        <w:spacing w:before="120" w:after="120"/>
        <w:rPr>
          <w:sz w:val="22"/>
          <w:szCs w:val="22"/>
        </w:rPr>
      </w:pPr>
      <w:r w:rsidRPr="00D22CE7">
        <w:rPr>
          <w:sz w:val="22"/>
          <w:szCs w:val="22"/>
        </w:rPr>
        <w:t xml:space="preserve">Peer-reviewed </w:t>
      </w:r>
      <w:r>
        <w:rPr>
          <w:sz w:val="22"/>
          <w:szCs w:val="22"/>
        </w:rPr>
        <w:t>Articles</w:t>
      </w:r>
    </w:p>
    <w:p w:rsidR="00AA0690" w:rsidRPr="003105AA" w:rsidRDefault="00AA0690" w:rsidP="00AA0690">
      <w:pPr>
        <w:rPr>
          <w:rStyle w:val="Hyperlink"/>
          <w:color w:val="000000" w:themeColor="text1"/>
          <w:sz w:val="22"/>
          <w:szCs w:val="22"/>
        </w:rPr>
      </w:pPr>
      <w:r w:rsidRPr="003105AA">
        <w:rPr>
          <w:sz w:val="22"/>
          <w:szCs w:val="22"/>
        </w:rPr>
        <w:t xml:space="preserve">Web of Science Researcher ID: </w:t>
      </w:r>
      <w:hyperlink r:id="rId56" w:tooltip="Copy and share this profile's URL" w:history="1">
        <w:r w:rsidRPr="003105AA">
          <w:rPr>
            <w:sz w:val="22"/>
            <w:szCs w:val="22"/>
          </w:rPr>
          <w:t>S-4611-2019</w:t>
        </w:r>
      </w:hyperlink>
    </w:p>
    <w:p w:rsidR="00AA0690" w:rsidRPr="003105AA" w:rsidRDefault="00AA0690" w:rsidP="00AA0690">
      <w:pPr>
        <w:rPr>
          <w:rStyle w:val="Hyperlink"/>
          <w:color w:val="000000" w:themeColor="text1"/>
          <w:sz w:val="22"/>
          <w:szCs w:val="22"/>
        </w:rPr>
      </w:pPr>
      <w:r w:rsidRPr="003105AA">
        <w:rPr>
          <w:sz w:val="22"/>
          <w:szCs w:val="22"/>
        </w:rPr>
        <w:t xml:space="preserve">Scopus Author ID: </w:t>
      </w:r>
      <w:hyperlink r:id="rId57" w:history="1">
        <w:r w:rsidRPr="003105AA">
          <w:rPr>
            <w:rStyle w:val="Hyperlink"/>
            <w:sz w:val="22"/>
            <w:szCs w:val="22"/>
          </w:rPr>
          <w:t>55346514800</w:t>
        </w:r>
      </w:hyperlink>
      <w:r w:rsidRPr="003105AA">
        <w:rPr>
          <w:rStyle w:val="Hyperlink"/>
          <w:color w:val="000000" w:themeColor="text1"/>
          <w:sz w:val="22"/>
          <w:szCs w:val="22"/>
        </w:rPr>
        <w:t xml:space="preserve">; </w:t>
      </w:r>
    </w:p>
    <w:p w:rsidR="00AA0690" w:rsidRPr="003105AA" w:rsidRDefault="00AA0690" w:rsidP="00AA0690">
      <w:pPr>
        <w:rPr>
          <w:sz w:val="22"/>
          <w:szCs w:val="22"/>
        </w:rPr>
      </w:pPr>
      <w:r w:rsidRPr="003105AA">
        <w:rPr>
          <w:sz w:val="22"/>
          <w:szCs w:val="22"/>
        </w:rPr>
        <w:t xml:space="preserve">ORCID ID: </w:t>
      </w:r>
      <w:hyperlink r:id="rId58" w:history="1">
        <w:r w:rsidRPr="003105AA">
          <w:rPr>
            <w:rStyle w:val="Hyperlink"/>
            <w:sz w:val="22"/>
            <w:szCs w:val="22"/>
          </w:rPr>
          <w:t>https://orcid.org/0000-0001-7302-2313</w:t>
        </w:r>
      </w:hyperlink>
    </w:p>
    <w:p w:rsidR="00AA0690" w:rsidRPr="003105AA" w:rsidRDefault="00AA0690" w:rsidP="00AA0690">
      <w:pPr>
        <w:rPr>
          <w:sz w:val="22"/>
          <w:szCs w:val="22"/>
        </w:rPr>
      </w:pPr>
      <w:r w:rsidRPr="003105AA">
        <w:rPr>
          <w:sz w:val="22"/>
          <w:szCs w:val="22"/>
        </w:rPr>
        <w:t xml:space="preserve">Google Scholar Link: </w:t>
      </w:r>
      <w:hyperlink r:id="rId59" w:history="1">
        <w:r w:rsidRPr="003105AA">
          <w:rPr>
            <w:rStyle w:val="Hyperlink"/>
            <w:sz w:val="22"/>
            <w:szCs w:val="22"/>
          </w:rPr>
          <w:t>https://scholar.google.com/citations?user=LXqfM3kAAAAJ&amp;hl=en&amp;oi=ao</w:t>
        </w:r>
      </w:hyperlink>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sz w:val="20"/>
          <w:szCs w:val="20"/>
        </w:rPr>
      </w:pPr>
    </w:p>
    <w:p w:rsidR="00AA0690" w:rsidRDefault="00AA0690" w:rsidP="00AA0690">
      <w:pPr>
        <w:pStyle w:val="ListParagraph"/>
        <w:ind w:left="644"/>
        <w:jc w:val="both"/>
        <w:rPr>
          <w:bCs/>
          <w:sz w:val="22"/>
          <w:szCs w:val="22"/>
        </w:rPr>
      </w:pPr>
    </w:p>
    <w:p w:rsidR="00AA0690" w:rsidRPr="003105AA" w:rsidRDefault="00AA0690" w:rsidP="00AA0690">
      <w:pPr>
        <w:pStyle w:val="ListParagraph"/>
        <w:ind w:left="644"/>
        <w:jc w:val="both"/>
      </w:pPr>
      <w:r w:rsidRPr="00B127AC">
        <w:rPr>
          <w:bCs/>
          <w:sz w:val="22"/>
          <w:szCs w:val="22"/>
        </w:rPr>
        <w:t>**</w:t>
      </w:r>
      <w:r>
        <w:rPr>
          <w:bCs/>
          <w:sz w:val="22"/>
          <w:szCs w:val="22"/>
        </w:rPr>
        <w:t xml:space="preserve"> Post-doc, </w:t>
      </w:r>
      <w:r w:rsidRPr="00D22CE7">
        <w:rPr>
          <w:b/>
          <w:bCs/>
          <w:sz w:val="22"/>
          <w:szCs w:val="22"/>
        </w:rPr>
        <w:t>*</w:t>
      </w:r>
      <w:r w:rsidRPr="00964DC7">
        <w:rPr>
          <w:bCs/>
          <w:sz w:val="22"/>
          <w:szCs w:val="22"/>
        </w:rPr>
        <w:t>PhD student supervision,</w:t>
      </w:r>
      <w:r w:rsidRPr="00964DC7">
        <w:rPr>
          <w:rFonts w:eastAsia="MS Gothic"/>
          <w:b/>
          <w:color w:val="000000"/>
          <w:sz w:val="22"/>
          <w:szCs w:val="22"/>
          <w:vertAlign w:val="superscript"/>
        </w:rPr>
        <w:t xml:space="preserve"> ‡ </w:t>
      </w:r>
      <w:r w:rsidRPr="00C43001">
        <w:rPr>
          <w:rFonts w:eastAsia="MS Gothic"/>
          <w:color w:val="000000"/>
          <w:sz w:val="22"/>
          <w:szCs w:val="22"/>
        </w:rPr>
        <w:t>MTech</w:t>
      </w:r>
      <w:r w:rsidRPr="00C43001">
        <w:rPr>
          <w:rFonts w:eastAsia="MS Gothic"/>
          <w:color w:val="000000"/>
          <w:sz w:val="22"/>
          <w:szCs w:val="22"/>
          <w:vertAlign w:val="superscript"/>
        </w:rPr>
        <w:t xml:space="preserve"> </w:t>
      </w:r>
      <w:r w:rsidRPr="00C43001">
        <w:rPr>
          <w:bCs/>
          <w:sz w:val="22"/>
          <w:szCs w:val="22"/>
        </w:rPr>
        <w:t>student supervision</w:t>
      </w:r>
      <w:r>
        <w:rPr>
          <w:bCs/>
          <w:sz w:val="22"/>
          <w:szCs w:val="22"/>
        </w:rPr>
        <w:t xml:space="preserve">, </w:t>
      </w:r>
      <w:r w:rsidRPr="00964DC7">
        <w:rPr>
          <w:rFonts w:eastAsia="MS Gothic"/>
          <w:b/>
          <w:color w:val="000000"/>
          <w:sz w:val="22"/>
          <w:szCs w:val="22"/>
          <w:vertAlign w:val="superscript"/>
        </w:rPr>
        <w:t>‡‡</w:t>
      </w:r>
      <w:r w:rsidRPr="00970FD4">
        <w:rPr>
          <w:rFonts w:eastAsia="MS Gothic"/>
          <w:color w:val="000000"/>
          <w:sz w:val="22"/>
          <w:szCs w:val="22"/>
        </w:rPr>
        <w:t xml:space="preserve"> </w:t>
      </w:r>
      <w:r>
        <w:rPr>
          <w:rFonts w:eastAsia="MS Gothic"/>
          <w:color w:val="000000"/>
          <w:sz w:val="22"/>
          <w:szCs w:val="22"/>
        </w:rPr>
        <w:t>Undergraduate</w:t>
      </w:r>
      <w:r w:rsidRPr="00C43001">
        <w:rPr>
          <w:rFonts w:eastAsia="MS Gothic"/>
          <w:color w:val="000000"/>
          <w:sz w:val="22"/>
          <w:szCs w:val="22"/>
          <w:vertAlign w:val="superscript"/>
        </w:rPr>
        <w:t xml:space="preserve"> </w:t>
      </w:r>
      <w:r w:rsidRPr="00C43001">
        <w:rPr>
          <w:bCs/>
          <w:sz w:val="22"/>
          <w:szCs w:val="22"/>
        </w:rPr>
        <w:t>student supervision</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2"/>
          <w:szCs w:val="22"/>
        </w:rPr>
      </w:pPr>
    </w:p>
    <w:p w:rsidR="00AA0690" w:rsidRDefault="00AA0690" w:rsidP="00AA0690">
      <w:pPr>
        <w:ind w:left="630" w:hanging="630"/>
        <w:rPr>
          <w:i/>
          <w:iCs/>
          <w:sz w:val="22"/>
          <w:szCs w:val="22"/>
        </w:rPr>
      </w:pP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202</w:t>
      </w:r>
      <w:r>
        <w:rPr>
          <w:b/>
          <w:bCs/>
          <w:sz w:val="22"/>
          <w:szCs w:val="22"/>
        </w:rPr>
        <w:t>4</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p>
    <w:p w:rsidR="00AA0690" w:rsidRDefault="00AA0690" w:rsidP="00AA0690">
      <w:pPr>
        <w:ind w:left="720" w:hanging="630"/>
        <w:rPr>
          <w:i/>
          <w:iCs/>
          <w:color w:val="000000"/>
          <w:sz w:val="22"/>
          <w:szCs w:val="22"/>
        </w:rPr>
      </w:pPr>
      <w:r w:rsidRPr="00855006">
        <w:rPr>
          <w:color w:val="000000"/>
          <w:sz w:val="22"/>
          <w:szCs w:val="22"/>
        </w:rPr>
        <w:t>(4</w:t>
      </w:r>
      <w:r>
        <w:rPr>
          <w:color w:val="000000"/>
          <w:sz w:val="22"/>
          <w:szCs w:val="22"/>
        </w:rPr>
        <w:t>3</w:t>
      </w:r>
      <w:r w:rsidRPr="00855006">
        <w:rPr>
          <w:color w:val="000000"/>
          <w:sz w:val="22"/>
          <w:szCs w:val="22"/>
        </w:rPr>
        <w:t xml:space="preserve">) </w:t>
      </w:r>
      <w:r>
        <w:rPr>
          <w:color w:val="000000"/>
          <w:sz w:val="22"/>
          <w:szCs w:val="22"/>
        </w:rPr>
        <w:tab/>
        <w:t>Ansari</w:t>
      </w:r>
      <w:r w:rsidRPr="00ED4685">
        <w:rPr>
          <w:color w:val="000000"/>
          <w:sz w:val="22"/>
          <w:szCs w:val="22"/>
        </w:rPr>
        <w:t xml:space="preserve">, </w:t>
      </w:r>
      <w:r>
        <w:rPr>
          <w:color w:val="000000"/>
          <w:sz w:val="22"/>
          <w:szCs w:val="22"/>
        </w:rPr>
        <w:t>A</w:t>
      </w:r>
      <w:r w:rsidRPr="00ED4685">
        <w:rPr>
          <w:color w:val="000000"/>
          <w:sz w:val="22"/>
          <w:szCs w:val="22"/>
        </w:rPr>
        <w:t>., Sen, I.S.,</w:t>
      </w:r>
      <w:r>
        <w:rPr>
          <w:color w:val="000000"/>
          <w:sz w:val="22"/>
          <w:szCs w:val="22"/>
        </w:rPr>
        <w:t xml:space="preserve"> Sinha, R. </w:t>
      </w:r>
      <w:r w:rsidRPr="00ED4685">
        <w:rPr>
          <w:color w:val="000000"/>
          <w:sz w:val="22"/>
          <w:szCs w:val="22"/>
        </w:rPr>
        <w:t xml:space="preserve"> </w:t>
      </w:r>
      <w:r>
        <w:rPr>
          <w:color w:val="000000"/>
          <w:sz w:val="22"/>
          <w:szCs w:val="22"/>
        </w:rPr>
        <w:t xml:space="preserve">Trends of water composition and discharge in the Ramganga River, Ganga Basin over the last forty years signal enhanced nitrate flux, </w:t>
      </w:r>
      <w:r w:rsidRPr="002B4F2A">
        <w:rPr>
          <w:b/>
          <w:bCs/>
          <w:color w:val="000000"/>
          <w:sz w:val="22"/>
          <w:szCs w:val="22"/>
        </w:rPr>
        <w:t>Journal of Hydrology</w:t>
      </w:r>
      <w:r>
        <w:rPr>
          <w:b/>
          <w:bCs/>
          <w:color w:val="000000"/>
          <w:sz w:val="22"/>
          <w:szCs w:val="22"/>
        </w:rPr>
        <w:t xml:space="preserve"> </w:t>
      </w:r>
      <w:r w:rsidRPr="00ED4685">
        <w:rPr>
          <w:b/>
          <w:bCs/>
          <w:i/>
          <w:iCs/>
          <w:color w:val="000000"/>
          <w:sz w:val="22"/>
          <w:szCs w:val="22"/>
        </w:rPr>
        <w:t>(</w:t>
      </w:r>
      <w:r w:rsidRPr="00ED4685">
        <w:rPr>
          <w:i/>
          <w:iCs/>
          <w:color w:val="000000"/>
          <w:sz w:val="22"/>
          <w:szCs w:val="22"/>
        </w:rPr>
        <w:t>under review)</w:t>
      </w:r>
    </w:p>
    <w:p w:rsidR="00AA0690" w:rsidRPr="00ED4685" w:rsidRDefault="00AA0690" w:rsidP="00AA0690">
      <w:pPr>
        <w:ind w:left="720" w:hanging="630"/>
        <w:rPr>
          <w:b/>
          <w:bCs/>
          <w:color w:val="000000"/>
          <w:sz w:val="22"/>
          <w:szCs w:val="22"/>
        </w:rPr>
      </w:pPr>
      <w:r w:rsidRPr="00855006">
        <w:rPr>
          <w:color w:val="000000"/>
          <w:sz w:val="22"/>
          <w:szCs w:val="22"/>
        </w:rPr>
        <w:t>(4</w:t>
      </w:r>
      <w:r>
        <w:rPr>
          <w:color w:val="000000"/>
          <w:sz w:val="22"/>
          <w:szCs w:val="22"/>
        </w:rPr>
        <w:t>2</w:t>
      </w:r>
      <w:r w:rsidRPr="00855006">
        <w:rPr>
          <w:color w:val="000000"/>
          <w:sz w:val="22"/>
          <w:szCs w:val="22"/>
        </w:rPr>
        <w:t xml:space="preserve">) </w:t>
      </w:r>
      <w:r>
        <w:rPr>
          <w:color w:val="000000"/>
          <w:sz w:val="22"/>
          <w:szCs w:val="22"/>
        </w:rPr>
        <w:tab/>
      </w:r>
      <w:r w:rsidRPr="00ED4685">
        <w:rPr>
          <w:color w:val="000000"/>
          <w:sz w:val="22"/>
          <w:szCs w:val="22"/>
        </w:rPr>
        <w:t>Pradhan, S.</w:t>
      </w:r>
      <w:r w:rsidRPr="00ED4685">
        <w:rPr>
          <w:b/>
          <w:bCs/>
          <w:sz w:val="22"/>
          <w:szCs w:val="22"/>
        </w:rPr>
        <w:t xml:space="preserve"> </w:t>
      </w:r>
      <w:r w:rsidRPr="00D22CE7">
        <w:rPr>
          <w:b/>
          <w:bCs/>
          <w:sz w:val="22"/>
          <w:szCs w:val="22"/>
        </w:rPr>
        <w:t>*</w:t>
      </w:r>
      <w:r w:rsidRPr="00ED4685">
        <w:rPr>
          <w:color w:val="000000"/>
          <w:sz w:val="22"/>
          <w:szCs w:val="22"/>
        </w:rPr>
        <w:t xml:space="preserve">, Sen, I.S., Metamorphic CO2 fluxes offset the geological carbon sink in the Himalayan-Tibetan orogen, </w:t>
      </w:r>
      <w:r w:rsidRPr="00ED4685">
        <w:rPr>
          <w:b/>
          <w:bCs/>
          <w:color w:val="000000"/>
          <w:sz w:val="22"/>
          <w:szCs w:val="22"/>
        </w:rPr>
        <w:t>Earth and Planetary Science Letters</w:t>
      </w:r>
      <w:r>
        <w:rPr>
          <w:b/>
          <w:bCs/>
          <w:color w:val="000000"/>
          <w:sz w:val="22"/>
          <w:szCs w:val="22"/>
        </w:rPr>
        <w:t xml:space="preserve"> </w:t>
      </w:r>
      <w:r w:rsidRPr="00ED4685">
        <w:rPr>
          <w:b/>
          <w:bCs/>
          <w:i/>
          <w:iCs/>
          <w:color w:val="000000"/>
          <w:sz w:val="22"/>
          <w:szCs w:val="22"/>
        </w:rPr>
        <w:t>(</w:t>
      </w:r>
      <w:r w:rsidRPr="00ED4685">
        <w:rPr>
          <w:i/>
          <w:iCs/>
          <w:color w:val="000000"/>
          <w:sz w:val="22"/>
          <w:szCs w:val="22"/>
        </w:rPr>
        <w:t>under review)</w:t>
      </w:r>
    </w:p>
    <w:p w:rsidR="00AA0690" w:rsidRPr="00855006"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630"/>
        <w:rPr>
          <w:i/>
          <w:iCs/>
          <w:color w:val="222222"/>
          <w:sz w:val="22"/>
          <w:szCs w:val="22"/>
          <w:shd w:val="clear" w:color="auto" w:fill="FFFFFF"/>
        </w:rPr>
      </w:pPr>
      <w:r w:rsidRPr="00855006">
        <w:rPr>
          <w:color w:val="000000"/>
          <w:sz w:val="22"/>
          <w:szCs w:val="22"/>
        </w:rPr>
        <w:t>(</w:t>
      </w:r>
      <w:r>
        <w:rPr>
          <w:color w:val="000000"/>
          <w:sz w:val="22"/>
          <w:szCs w:val="22"/>
        </w:rPr>
        <w:t>41</w:t>
      </w:r>
      <w:r w:rsidRPr="00855006">
        <w:rPr>
          <w:color w:val="000000"/>
          <w:sz w:val="22"/>
          <w:szCs w:val="22"/>
        </w:rPr>
        <w:t xml:space="preserve">) </w:t>
      </w:r>
      <w:r>
        <w:rPr>
          <w:color w:val="000000"/>
          <w:sz w:val="22"/>
          <w:szCs w:val="22"/>
        </w:rPr>
        <w:tab/>
      </w:r>
      <w:r w:rsidRPr="00855006">
        <w:rPr>
          <w:color w:val="000000"/>
          <w:sz w:val="22"/>
          <w:szCs w:val="22"/>
        </w:rPr>
        <w:t xml:space="preserve">Roy, N*, Sen I.S., Boral, S., Shukla T., </w:t>
      </w:r>
      <w:proofErr w:type="spellStart"/>
      <w:r w:rsidRPr="00855006">
        <w:rPr>
          <w:color w:val="000000"/>
          <w:sz w:val="22"/>
          <w:szCs w:val="22"/>
        </w:rPr>
        <w:t>Velu</w:t>
      </w:r>
      <w:proofErr w:type="spellEnd"/>
      <w:r w:rsidRPr="00855006">
        <w:rPr>
          <w:color w:val="000000"/>
          <w:sz w:val="22"/>
          <w:szCs w:val="22"/>
        </w:rPr>
        <w:t xml:space="preserve">, V. </w:t>
      </w:r>
      <w:r w:rsidRPr="00855006">
        <w:rPr>
          <w:color w:val="222222"/>
          <w:sz w:val="22"/>
          <w:szCs w:val="22"/>
          <w:shd w:val="clear" w:color="auto" w:fill="FFFFFF"/>
        </w:rPr>
        <w:t xml:space="preserve">Isotope hydrograph separation reveals rainfall on the glaciers will enhance ice meltwater discharge to the Himalayan rivers (2023). </w:t>
      </w:r>
      <w:r w:rsidRPr="00855006">
        <w:rPr>
          <w:b/>
          <w:bCs/>
          <w:color w:val="222222"/>
          <w:sz w:val="22"/>
          <w:szCs w:val="22"/>
          <w:shd w:val="clear" w:color="auto" w:fill="FFFFFF"/>
        </w:rPr>
        <w:t>Water Resource Research</w:t>
      </w:r>
      <w:r w:rsidRPr="00855006">
        <w:rPr>
          <w:color w:val="222222"/>
          <w:sz w:val="22"/>
          <w:szCs w:val="22"/>
          <w:shd w:val="clear" w:color="auto" w:fill="FFFFFF"/>
        </w:rPr>
        <w:t xml:space="preserve"> </w:t>
      </w:r>
      <w:r w:rsidRPr="00855006">
        <w:rPr>
          <w:i/>
          <w:iCs/>
          <w:color w:val="222222"/>
          <w:sz w:val="22"/>
          <w:szCs w:val="22"/>
          <w:shd w:val="clear" w:color="auto" w:fill="FFFFFF"/>
        </w:rPr>
        <w:t>(under review).</w:t>
      </w:r>
    </w:p>
    <w:p w:rsidR="00AA0690" w:rsidRPr="00ED4685"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630"/>
        <w:rPr>
          <w:color w:val="000000"/>
          <w:sz w:val="22"/>
          <w:szCs w:val="22"/>
        </w:rPr>
      </w:pPr>
      <w:r w:rsidRPr="00855006">
        <w:rPr>
          <w:color w:val="000000"/>
          <w:sz w:val="22"/>
          <w:szCs w:val="22"/>
        </w:rPr>
        <w:lastRenderedPageBreak/>
        <w:t>(</w:t>
      </w:r>
      <w:r>
        <w:rPr>
          <w:color w:val="000000"/>
          <w:sz w:val="22"/>
          <w:szCs w:val="22"/>
        </w:rPr>
        <w:t>40</w:t>
      </w:r>
      <w:r w:rsidRPr="00855006">
        <w:rPr>
          <w:color w:val="000000"/>
          <w:sz w:val="22"/>
          <w:szCs w:val="22"/>
        </w:rPr>
        <w:t xml:space="preserve">) </w:t>
      </w:r>
      <w:r>
        <w:rPr>
          <w:color w:val="000000"/>
          <w:sz w:val="22"/>
          <w:szCs w:val="22"/>
        </w:rPr>
        <w:tab/>
      </w:r>
      <w:proofErr w:type="spellStart"/>
      <w:r w:rsidRPr="00855006">
        <w:rPr>
          <w:color w:val="000000"/>
          <w:sz w:val="22"/>
          <w:szCs w:val="22"/>
        </w:rPr>
        <w:t>Shaifullah</w:t>
      </w:r>
      <w:proofErr w:type="spellEnd"/>
      <w:r w:rsidRPr="00855006">
        <w:rPr>
          <w:color w:val="000000"/>
          <w:sz w:val="22"/>
          <w:szCs w:val="22"/>
        </w:rPr>
        <w:t>*, Sen I.S. A four-component mixing model reveals an early onset of snow meltwater runoff in the headwaters of</w:t>
      </w:r>
      <w:r>
        <w:rPr>
          <w:color w:val="000000"/>
          <w:sz w:val="22"/>
          <w:szCs w:val="22"/>
        </w:rPr>
        <w:t xml:space="preserve"> </w:t>
      </w:r>
      <w:r w:rsidRPr="00855006">
        <w:rPr>
          <w:color w:val="000000"/>
          <w:sz w:val="22"/>
          <w:szCs w:val="22"/>
        </w:rPr>
        <w:t>River Ganga</w:t>
      </w:r>
      <w:r>
        <w:rPr>
          <w:color w:val="000000"/>
          <w:sz w:val="22"/>
          <w:szCs w:val="22"/>
        </w:rPr>
        <w:t xml:space="preserve">; (2024) </w:t>
      </w:r>
      <w:r w:rsidRPr="00855006">
        <w:rPr>
          <w:b/>
          <w:bCs/>
          <w:sz w:val="22"/>
          <w:szCs w:val="22"/>
        </w:rPr>
        <w:t>Journal of Hydrology</w:t>
      </w:r>
      <w:r>
        <w:rPr>
          <w:color w:val="000000"/>
          <w:sz w:val="22"/>
          <w:szCs w:val="22"/>
        </w:rPr>
        <w:t>, 628, 130473</w:t>
      </w:r>
      <w:r w:rsidRPr="00ED4685">
        <w:rPr>
          <w:rFonts w:eastAsiaTheme="minorHAnsi"/>
          <w:color w:val="0000FF"/>
          <w:sz w:val="22"/>
          <w:szCs w:val="22"/>
        </w:rPr>
        <w:t>https://doi.org/10.1016/j.jhydrol.2023.130473</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630"/>
        <w:rPr>
          <w:color w:val="000000"/>
          <w:sz w:val="22"/>
          <w:szCs w:val="22"/>
        </w:rPr>
      </w:pP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202</w:t>
      </w:r>
      <w:r>
        <w:rPr>
          <w:b/>
          <w:bCs/>
          <w:sz w:val="22"/>
          <w:szCs w:val="22"/>
        </w:rPr>
        <w:t>3</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630"/>
        <w:rPr>
          <w:sz w:val="22"/>
          <w:szCs w:val="22"/>
        </w:rPr>
      </w:pPr>
      <w:r w:rsidRPr="00CB69C1">
        <w:rPr>
          <w:color w:val="000000"/>
          <w:sz w:val="22"/>
          <w:szCs w:val="22"/>
        </w:rPr>
        <w:t xml:space="preserve">(39) </w:t>
      </w:r>
      <w:r w:rsidRPr="00CB69C1">
        <w:rPr>
          <w:color w:val="000000"/>
          <w:sz w:val="22"/>
          <w:szCs w:val="22"/>
        </w:rPr>
        <w:tab/>
        <w:t xml:space="preserve">Roy, N*, Sen I.S. </w:t>
      </w:r>
      <w:r w:rsidRPr="00CB69C1">
        <w:rPr>
          <w:color w:val="222222"/>
          <w:sz w:val="22"/>
          <w:szCs w:val="22"/>
          <w:shd w:val="clear" w:color="auto" w:fill="FFFFFF"/>
        </w:rPr>
        <w:t>CO</w:t>
      </w:r>
      <w:r w:rsidRPr="002B4F2A">
        <w:rPr>
          <w:color w:val="222222"/>
          <w:sz w:val="22"/>
          <w:szCs w:val="22"/>
          <w:shd w:val="clear" w:color="auto" w:fill="FFFFFF"/>
          <w:vertAlign w:val="subscript"/>
        </w:rPr>
        <w:t>2</w:t>
      </w:r>
      <w:r w:rsidRPr="00CB69C1">
        <w:rPr>
          <w:color w:val="222222"/>
          <w:sz w:val="22"/>
          <w:szCs w:val="22"/>
          <w:shd w:val="clear" w:color="auto" w:fill="FFFFFF"/>
        </w:rPr>
        <w:t xml:space="preserve"> consumption rates in the glacierized Himalayan headwaters: The importance of sulfuric and nitric acid-mediated chemical weathering reactions in geologic carbon cycle (2023). </w:t>
      </w:r>
      <w:r w:rsidRPr="00CB69C1">
        <w:rPr>
          <w:b/>
          <w:bCs/>
          <w:color w:val="222222"/>
          <w:sz w:val="22"/>
          <w:szCs w:val="22"/>
          <w:shd w:val="clear" w:color="auto" w:fill="FFFFFF"/>
        </w:rPr>
        <w:t>Geochemistry, Geophysics, Geosystems</w:t>
      </w:r>
      <w:r w:rsidRPr="00CB69C1">
        <w:rPr>
          <w:color w:val="222222"/>
          <w:sz w:val="22"/>
          <w:szCs w:val="22"/>
          <w:shd w:val="clear" w:color="auto" w:fill="FFFFFF"/>
        </w:rPr>
        <w:t xml:space="preserve">, 24, </w:t>
      </w:r>
      <w:r w:rsidRPr="00CB69C1">
        <w:rPr>
          <w:sz w:val="22"/>
          <w:szCs w:val="22"/>
        </w:rPr>
        <w:t>e2023GC010919</w:t>
      </w:r>
      <w:r w:rsidRPr="00CB69C1">
        <w:rPr>
          <w:color w:val="222222"/>
          <w:sz w:val="22"/>
          <w:szCs w:val="22"/>
          <w:shd w:val="clear" w:color="auto" w:fill="FFFFFF"/>
        </w:rPr>
        <w:t xml:space="preserve">, </w:t>
      </w:r>
      <w:hyperlink r:id="rId60" w:history="1">
        <w:r w:rsidRPr="00CB69C1">
          <w:rPr>
            <w:rStyle w:val="Hyperlink"/>
            <w:sz w:val="22"/>
            <w:szCs w:val="22"/>
          </w:rPr>
          <w:t>https://doi.org/10.1029/2023GC010919</w:t>
        </w:r>
      </w:hyperlink>
    </w:p>
    <w:p w:rsidR="00AA0690" w:rsidRPr="00CB69C1" w:rsidRDefault="00AA0690" w:rsidP="00AA0690">
      <w:pPr>
        <w:ind w:left="720" w:hanging="630"/>
        <w:rPr>
          <w:color w:val="222222"/>
          <w:sz w:val="22"/>
          <w:szCs w:val="22"/>
          <w:shd w:val="clear" w:color="auto" w:fill="FFFFFF"/>
        </w:rPr>
      </w:pPr>
      <w:r w:rsidRPr="00CB69C1">
        <w:rPr>
          <w:color w:val="000000"/>
          <w:sz w:val="22"/>
          <w:szCs w:val="22"/>
        </w:rPr>
        <w:t xml:space="preserve">(38) </w:t>
      </w:r>
      <w:r w:rsidRPr="00CB69C1">
        <w:rPr>
          <w:color w:val="000000"/>
          <w:sz w:val="22"/>
          <w:szCs w:val="22"/>
        </w:rPr>
        <w:tab/>
        <w:t xml:space="preserve">Shukla, </w:t>
      </w:r>
      <w:proofErr w:type="gramStart"/>
      <w:r w:rsidRPr="00CB69C1">
        <w:rPr>
          <w:color w:val="000000"/>
          <w:sz w:val="22"/>
          <w:szCs w:val="22"/>
        </w:rPr>
        <w:t>T.,*</w:t>
      </w:r>
      <w:proofErr w:type="gramEnd"/>
      <w:r w:rsidRPr="00CB69C1">
        <w:rPr>
          <w:color w:val="000000"/>
          <w:sz w:val="22"/>
          <w:szCs w:val="22"/>
        </w:rPr>
        <w:t xml:space="preserve">*  and Sen, I.S. Microplastics in freshwater ecosystems of India: Current trends and future perspectives (2023). </w:t>
      </w:r>
      <w:r w:rsidRPr="00CB69C1">
        <w:rPr>
          <w:b/>
          <w:bCs/>
          <w:color w:val="000000"/>
          <w:sz w:val="22"/>
          <w:szCs w:val="22"/>
        </w:rPr>
        <w:t>ACS Omega</w:t>
      </w:r>
      <w:r w:rsidRPr="00CB69C1">
        <w:rPr>
          <w:color w:val="000000"/>
          <w:sz w:val="22"/>
          <w:szCs w:val="22"/>
        </w:rPr>
        <w:t xml:space="preserve">, </w:t>
      </w:r>
      <w:r w:rsidRPr="00CB69C1">
        <w:rPr>
          <w:rStyle w:val="cit-year-info"/>
          <w:sz w:val="22"/>
          <w:szCs w:val="22"/>
        </w:rPr>
        <w:t>2023</w:t>
      </w:r>
      <w:r w:rsidRPr="00CB69C1">
        <w:rPr>
          <w:rStyle w:val="cit-volume"/>
          <w:rFonts w:eastAsiaTheme="minorEastAsia"/>
          <w:sz w:val="22"/>
          <w:szCs w:val="22"/>
        </w:rPr>
        <w:t>, 8</w:t>
      </w:r>
      <w:r w:rsidRPr="00CB69C1">
        <w:rPr>
          <w:rStyle w:val="cit-issue"/>
          <w:sz w:val="22"/>
          <w:szCs w:val="22"/>
        </w:rPr>
        <w:t>, 38</w:t>
      </w:r>
      <w:r w:rsidRPr="00CB69C1">
        <w:rPr>
          <w:rStyle w:val="cit-pagerange"/>
          <w:sz w:val="22"/>
          <w:szCs w:val="22"/>
        </w:rPr>
        <w:t xml:space="preserve">, 34235–34248, </w:t>
      </w:r>
      <w:hyperlink r:id="rId61" w:tooltip="DOI URL" w:history="1">
        <w:r w:rsidRPr="00CB69C1">
          <w:rPr>
            <w:rStyle w:val="Hyperlink"/>
            <w:sz w:val="22"/>
            <w:szCs w:val="22"/>
          </w:rPr>
          <w:t>https://doi.org/10.1021/acsomega.3c01214</w:t>
        </w:r>
      </w:hyperlink>
    </w:p>
    <w:p w:rsidR="00AA0690" w:rsidRPr="00CB69C1" w:rsidRDefault="00AA0690" w:rsidP="00AA0690">
      <w:pPr>
        <w:ind w:left="720" w:hanging="630"/>
        <w:rPr>
          <w:color w:val="4472C4" w:themeColor="accent1"/>
          <w:sz w:val="22"/>
          <w:szCs w:val="22"/>
          <w:u w:val="single"/>
        </w:rPr>
      </w:pPr>
      <w:r w:rsidRPr="00CB69C1">
        <w:rPr>
          <w:color w:val="000000"/>
          <w:sz w:val="22"/>
          <w:szCs w:val="22"/>
        </w:rPr>
        <w:t xml:space="preserve">(37) </w:t>
      </w:r>
      <w:r w:rsidRPr="00CB69C1">
        <w:rPr>
          <w:color w:val="000000"/>
          <w:sz w:val="22"/>
          <w:szCs w:val="22"/>
        </w:rPr>
        <w:tab/>
      </w:r>
      <w:proofErr w:type="spellStart"/>
      <w:r w:rsidRPr="00CB69C1">
        <w:rPr>
          <w:color w:val="000000"/>
          <w:sz w:val="22"/>
          <w:szCs w:val="22"/>
        </w:rPr>
        <w:t>Neelavannan</w:t>
      </w:r>
      <w:proofErr w:type="spellEnd"/>
      <w:r w:rsidRPr="00CB69C1">
        <w:rPr>
          <w:color w:val="000000"/>
          <w:sz w:val="22"/>
          <w:szCs w:val="22"/>
        </w:rPr>
        <w:t>, K., ** Sen, I.S., Sinha,</w:t>
      </w:r>
      <w:r w:rsidRPr="00CB69C1">
        <w:rPr>
          <w:color w:val="000000"/>
          <w:sz w:val="22"/>
          <w:szCs w:val="22"/>
          <w:vertAlign w:val="superscript"/>
        </w:rPr>
        <w:t xml:space="preserve"> </w:t>
      </w:r>
      <w:r w:rsidRPr="00CB69C1">
        <w:rPr>
          <w:color w:val="000000"/>
          <w:sz w:val="22"/>
          <w:szCs w:val="22"/>
        </w:rPr>
        <w:t>N., Thakur</w:t>
      </w:r>
      <w:r w:rsidRPr="00CB69C1">
        <w:rPr>
          <w:color w:val="000000"/>
          <w:sz w:val="22"/>
          <w:szCs w:val="22"/>
          <w:vertAlign w:val="superscript"/>
        </w:rPr>
        <w:t xml:space="preserve"> </w:t>
      </w:r>
      <w:r w:rsidRPr="00CB69C1">
        <w:rPr>
          <w:color w:val="000000"/>
          <w:sz w:val="22"/>
          <w:szCs w:val="22"/>
        </w:rPr>
        <w:t xml:space="preserve">A. K., </w:t>
      </w:r>
      <w:proofErr w:type="spellStart"/>
      <w:r w:rsidRPr="00CB69C1">
        <w:rPr>
          <w:color w:val="000000"/>
          <w:sz w:val="22"/>
          <w:szCs w:val="22"/>
        </w:rPr>
        <w:t>Misra</w:t>
      </w:r>
      <w:proofErr w:type="spellEnd"/>
      <w:r w:rsidRPr="00CB69C1">
        <w:rPr>
          <w:color w:val="000000"/>
          <w:sz w:val="22"/>
          <w:szCs w:val="22"/>
        </w:rPr>
        <w:t>, S. Microplastics in the Ganga-Brahmaputra delta: Sources and Pathways to the Sundarbans Biosphere Reserve-an UNESCO World Heritage Centre; (</w:t>
      </w:r>
      <w:r w:rsidRPr="00CB69C1">
        <w:rPr>
          <w:i/>
          <w:iCs/>
          <w:color w:val="000000"/>
          <w:sz w:val="22"/>
          <w:szCs w:val="22"/>
        </w:rPr>
        <w:t>2023</w:t>
      </w:r>
      <w:r w:rsidRPr="00CB69C1">
        <w:rPr>
          <w:color w:val="000000"/>
          <w:sz w:val="22"/>
          <w:szCs w:val="22"/>
        </w:rPr>
        <w:t xml:space="preserve">) </w:t>
      </w:r>
      <w:r w:rsidRPr="00CB69C1">
        <w:rPr>
          <w:b/>
          <w:bCs/>
          <w:color w:val="000000"/>
          <w:sz w:val="22"/>
          <w:szCs w:val="22"/>
        </w:rPr>
        <w:t>Environmental Advances</w:t>
      </w:r>
      <w:r w:rsidRPr="00CB69C1">
        <w:rPr>
          <w:color w:val="000000"/>
          <w:sz w:val="22"/>
          <w:szCs w:val="22"/>
        </w:rPr>
        <w:t>,</w:t>
      </w:r>
      <w:r w:rsidRPr="00CB69C1">
        <w:rPr>
          <w:b/>
          <w:bCs/>
          <w:color w:val="000000"/>
          <w:sz w:val="22"/>
          <w:szCs w:val="22"/>
        </w:rPr>
        <w:t xml:space="preserve"> </w:t>
      </w:r>
      <w:r w:rsidRPr="00CB69C1">
        <w:rPr>
          <w:color w:val="000000"/>
          <w:sz w:val="22"/>
          <w:szCs w:val="22"/>
        </w:rPr>
        <w:t xml:space="preserve">11, 100350. </w:t>
      </w:r>
      <w:hyperlink r:id="rId62" w:history="1">
        <w:r w:rsidRPr="00CB69C1">
          <w:rPr>
            <w:color w:val="4472C4" w:themeColor="accent1"/>
            <w:sz w:val="22"/>
            <w:szCs w:val="22"/>
            <w:u w:val="single"/>
          </w:rPr>
          <w:t>https://doi.org/10.1016/j.envadv.2023.100350</w:t>
        </w:r>
      </w:hyperlink>
    </w:p>
    <w:p w:rsidR="00AA0690" w:rsidRPr="00CB69C1" w:rsidRDefault="00AA0690" w:rsidP="00AA0690">
      <w:pPr>
        <w:ind w:left="720" w:hanging="630"/>
        <w:rPr>
          <w:color w:val="4472C4" w:themeColor="accent1"/>
          <w:sz w:val="22"/>
          <w:szCs w:val="22"/>
          <w:u w:val="single"/>
        </w:rPr>
      </w:pPr>
      <w:r w:rsidRPr="00CB69C1">
        <w:rPr>
          <w:color w:val="000000"/>
          <w:sz w:val="22"/>
          <w:szCs w:val="22"/>
        </w:rPr>
        <w:t xml:space="preserve">(36) </w:t>
      </w:r>
      <w:r w:rsidRPr="00CB69C1">
        <w:rPr>
          <w:color w:val="000000"/>
          <w:sz w:val="22"/>
          <w:szCs w:val="22"/>
        </w:rPr>
        <w:tab/>
        <w:t>Shukla, T,</w:t>
      </w:r>
      <w:r w:rsidRPr="00CB69C1">
        <w:rPr>
          <w:bCs/>
          <w:sz w:val="22"/>
          <w:szCs w:val="22"/>
        </w:rPr>
        <w:t xml:space="preserve"> **</w:t>
      </w:r>
      <w:r w:rsidRPr="00CB69C1">
        <w:rPr>
          <w:color w:val="000000"/>
          <w:sz w:val="22"/>
          <w:szCs w:val="22"/>
        </w:rPr>
        <w:t xml:space="preserve"> Sen, I.S.; </w:t>
      </w:r>
      <w:proofErr w:type="spellStart"/>
      <w:r w:rsidRPr="00CB69C1">
        <w:rPr>
          <w:color w:val="000000"/>
          <w:sz w:val="22"/>
          <w:szCs w:val="22"/>
        </w:rPr>
        <w:t>Sundriyal</w:t>
      </w:r>
      <w:proofErr w:type="spellEnd"/>
      <w:r w:rsidRPr="00CB69C1">
        <w:rPr>
          <w:color w:val="000000"/>
          <w:sz w:val="22"/>
          <w:szCs w:val="22"/>
        </w:rPr>
        <w:t xml:space="preserve"> S.,</w:t>
      </w:r>
      <w:r w:rsidRPr="00CB69C1">
        <w:rPr>
          <w:bCs/>
          <w:sz w:val="22"/>
          <w:szCs w:val="22"/>
        </w:rPr>
        <w:t xml:space="preserve"> </w:t>
      </w:r>
      <w:r w:rsidRPr="00CB69C1">
        <w:rPr>
          <w:color w:val="000000"/>
          <w:sz w:val="22"/>
          <w:szCs w:val="22"/>
        </w:rPr>
        <w:t xml:space="preserve">Carbon emissions from emerging glacier-fed Himalayan lakes, </w:t>
      </w:r>
      <w:r w:rsidRPr="00CB69C1">
        <w:rPr>
          <w:b/>
          <w:bCs/>
          <w:color w:val="000000"/>
          <w:sz w:val="22"/>
          <w:szCs w:val="22"/>
        </w:rPr>
        <w:t xml:space="preserve">Global and Planetary Changes, </w:t>
      </w:r>
      <w:r w:rsidRPr="00CB69C1">
        <w:rPr>
          <w:color w:val="000000"/>
          <w:sz w:val="22"/>
          <w:szCs w:val="22"/>
        </w:rPr>
        <w:t>Volume 225, June 2023, 104134</w:t>
      </w:r>
      <w:r w:rsidRPr="00CB69C1">
        <w:rPr>
          <w:b/>
          <w:bCs/>
          <w:color w:val="000000"/>
          <w:sz w:val="22"/>
          <w:szCs w:val="22"/>
        </w:rPr>
        <w:t xml:space="preserve"> </w:t>
      </w:r>
      <w:hyperlink r:id="rId63" w:tgtFrame="_blank" w:tooltip="Persistent link using digital object identifier" w:history="1">
        <w:r w:rsidRPr="002B4F2A">
          <w:rPr>
            <w:rStyle w:val="anchor-text"/>
            <w:color w:val="4472C4" w:themeColor="accent1"/>
            <w:sz w:val="22"/>
            <w:szCs w:val="22"/>
            <w:u w:val="single"/>
          </w:rPr>
          <w:t>https://doi.org/10.1016/j.gloplacha.2023.104134</w:t>
        </w:r>
      </w:hyperlink>
    </w:p>
    <w:p w:rsidR="00AA0690" w:rsidRPr="00CB69C1" w:rsidRDefault="00AA0690" w:rsidP="00AA0690">
      <w:pPr>
        <w:ind w:left="720" w:hanging="630"/>
        <w:rPr>
          <w:color w:val="4472C4" w:themeColor="accent1"/>
          <w:sz w:val="22"/>
          <w:szCs w:val="22"/>
          <w:u w:val="single"/>
        </w:rPr>
      </w:pPr>
      <w:r w:rsidRPr="00CB69C1">
        <w:rPr>
          <w:color w:val="000000"/>
          <w:sz w:val="22"/>
          <w:szCs w:val="22"/>
        </w:rPr>
        <w:t>(35)</w:t>
      </w:r>
      <w:r w:rsidRPr="00CB69C1">
        <w:rPr>
          <w:b/>
          <w:bCs/>
          <w:color w:val="000000"/>
          <w:sz w:val="22"/>
          <w:szCs w:val="22"/>
        </w:rPr>
        <w:t xml:space="preserve"> </w:t>
      </w:r>
      <w:r w:rsidRPr="00CB69C1">
        <w:rPr>
          <w:b/>
          <w:bCs/>
          <w:color w:val="000000"/>
          <w:sz w:val="22"/>
          <w:szCs w:val="22"/>
        </w:rPr>
        <w:tab/>
      </w:r>
      <w:proofErr w:type="spellStart"/>
      <w:r w:rsidRPr="00CB69C1">
        <w:rPr>
          <w:sz w:val="22"/>
          <w:szCs w:val="22"/>
        </w:rPr>
        <w:t>Cañedo</w:t>
      </w:r>
      <w:proofErr w:type="spellEnd"/>
      <w:r w:rsidRPr="00CB69C1">
        <w:rPr>
          <w:sz w:val="22"/>
          <w:szCs w:val="22"/>
        </w:rPr>
        <w:t xml:space="preserve">-Argüelles, M., Brito, A.C., Sen, I.S., Roy, R. Editorial: Human Impacts on River Catchments and Coastal Ecosystems: A Meta-Ecosystem Perspective, </w:t>
      </w:r>
      <w:r w:rsidRPr="00CB69C1">
        <w:rPr>
          <w:b/>
          <w:bCs/>
          <w:sz w:val="22"/>
          <w:szCs w:val="22"/>
        </w:rPr>
        <w:t>Frontiers in Marine Science</w:t>
      </w:r>
      <w:r w:rsidRPr="00CB69C1">
        <w:rPr>
          <w:sz w:val="22"/>
          <w:szCs w:val="22"/>
        </w:rPr>
        <w:t xml:space="preserve">, 10, 2023, </w:t>
      </w:r>
      <w:hyperlink r:id="rId64" w:history="1">
        <w:r w:rsidRPr="002B4F2A">
          <w:rPr>
            <w:color w:val="4472C4" w:themeColor="accent1"/>
            <w:sz w:val="22"/>
            <w:szCs w:val="22"/>
            <w:u w:val="single"/>
          </w:rPr>
          <w:t>https://doi.org/10.3389/fmars.2023.1168296</w:t>
        </w:r>
      </w:hyperlink>
    </w:p>
    <w:p w:rsidR="00AA0690" w:rsidRPr="00CB69C1" w:rsidRDefault="00AA0690" w:rsidP="00AA0690">
      <w:pPr>
        <w:ind w:left="810" w:hanging="720"/>
        <w:rPr>
          <w:b/>
          <w:bCs/>
          <w:sz w:val="22"/>
          <w:szCs w:val="22"/>
        </w:rPr>
      </w:pPr>
      <w:r w:rsidRPr="00CB69C1">
        <w:rPr>
          <w:bCs/>
          <w:color w:val="000000"/>
          <w:sz w:val="22"/>
          <w:szCs w:val="22"/>
          <w:shd w:val="clear" w:color="auto" w:fill="FFFFFF"/>
        </w:rPr>
        <w:t xml:space="preserve">(34)    </w:t>
      </w:r>
      <w:r w:rsidRPr="00CB69C1">
        <w:rPr>
          <w:bCs/>
          <w:color w:val="000000"/>
          <w:sz w:val="22"/>
          <w:szCs w:val="22"/>
          <w:shd w:val="clear" w:color="auto" w:fill="FFFFFF"/>
        </w:rPr>
        <w:tab/>
      </w:r>
      <w:r w:rsidRPr="00CB69C1">
        <w:rPr>
          <w:sz w:val="22"/>
          <w:szCs w:val="22"/>
        </w:rPr>
        <w:t>Shukla, S.,</w:t>
      </w:r>
      <w:r w:rsidRPr="00CB69C1">
        <w:rPr>
          <w:rFonts w:eastAsia="MS Gothic"/>
          <w:b/>
          <w:color w:val="000000"/>
          <w:sz w:val="22"/>
          <w:szCs w:val="22"/>
          <w:vertAlign w:val="superscript"/>
        </w:rPr>
        <w:t xml:space="preserve"> ‡‡</w:t>
      </w:r>
      <w:r w:rsidRPr="00CB69C1">
        <w:rPr>
          <w:sz w:val="22"/>
          <w:szCs w:val="22"/>
        </w:rPr>
        <w:t xml:space="preserve"> </w:t>
      </w:r>
      <w:proofErr w:type="spellStart"/>
      <w:r w:rsidRPr="00CB69C1">
        <w:rPr>
          <w:sz w:val="22"/>
          <w:szCs w:val="22"/>
        </w:rPr>
        <w:t>Meshesha</w:t>
      </w:r>
      <w:proofErr w:type="spellEnd"/>
      <w:r w:rsidRPr="00CB69C1">
        <w:rPr>
          <w:sz w:val="22"/>
          <w:szCs w:val="22"/>
        </w:rPr>
        <w:t>, T.W.,</w:t>
      </w:r>
      <w:r w:rsidRPr="00CB69C1">
        <w:rPr>
          <w:bCs/>
          <w:sz w:val="22"/>
          <w:szCs w:val="22"/>
        </w:rPr>
        <w:t xml:space="preserve"> Sen, I.S., Bol, R., </w:t>
      </w:r>
      <w:proofErr w:type="spellStart"/>
      <w:r w:rsidRPr="00CB69C1">
        <w:rPr>
          <w:bCs/>
          <w:sz w:val="22"/>
          <w:szCs w:val="22"/>
        </w:rPr>
        <w:t>Bogena</w:t>
      </w:r>
      <w:proofErr w:type="spellEnd"/>
      <w:r w:rsidRPr="00CB69C1">
        <w:rPr>
          <w:bCs/>
          <w:sz w:val="22"/>
          <w:szCs w:val="22"/>
        </w:rPr>
        <w:t xml:space="preserve">, H., Wang, J. </w:t>
      </w:r>
      <w:r w:rsidRPr="00CB69C1">
        <w:rPr>
          <w:sz w:val="22"/>
          <w:szCs w:val="22"/>
        </w:rPr>
        <w:t xml:space="preserve">Assessing impacts of Land Use Land Cover (LULC) change on stream flow and runoff in </w:t>
      </w:r>
      <w:proofErr w:type="spellStart"/>
      <w:r w:rsidRPr="00CB69C1">
        <w:rPr>
          <w:sz w:val="22"/>
          <w:szCs w:val="22"/>
        </w:rPr>
        <w:t>Rurh</w:t>
      </w:r>
      <w:proofErr w:type="spellEnd"/>
      <w:r w:rsidRPr="00CB69C1">
        <w:rPr>
          <w:sz w:val="22"/>
          <w:szCs w:val="22"/>
        </w:rPr>
        <w:t xml:space="preserve"> Basin, Germany. </w:t>
      </w:r>
      <w:r w:rsidRPr="00CB69C1">
        <w:rPr>
          <w:rStyle w:val="Emphasis"/>
          <w:b/>
          <w:bCs/>
          <w:sz w:val="22"/>
          <w:szCs w:val="22"/>
        </w:rPr>
        <w:t>Sustainability</w:t>
      </w:r>
      <w:r w:rsidRPr="00CB69C1">
        <w:rPr>
          <w:sz w:val="22"/>
          <w:szCs w:val="22"/>
        </w:rPr>
        <w:t xml:space="preserve"> </w:t>
      </w:r>
      <w:r w:rsidRPr="00CB69C1">
        <w:rPr>
          <w:b/>
          <w:bCs/>
          <w:sz w:val="22"/>
          <w:szCs w:val="22"/>
        </w:rPr>
        <w:t>2023</w:t>
      </w:r>
      <w:r w:rsidRPr="00CB69C1">
        <w:rPr>
          <w:sz w:val="22"/>
          <w:szCs w:val="22"/>
        </w:rPr>
        <w:t xml:space="preserve">, </w:t>
      </w:r>
      <w:r w:rsidRPr="00CB69C1">
        <w:rPr>
          <w:rStyle w:val="Emphasis"/>
          <w:sz w:val="22"/>
          <w:szCs w:val="22"/>
        </w:rPr>
        <w:t>15</w:t>
      </w:r>
      <w:r w:rsidRPr="00CB69C1">
        <w:rPr>
          <w:sz w:val="22"/>
          <w:szCs w:val="22"/>
        </w:rPr>
        <w:t xml:space="preserve">(12), 9811; </w:t>
      </w:r>
      <w:hyperlink r:id="rId65" w:history="1">
        <w:r w:rsidRPr="00CB69C1">
          <w:rPr>
            <w:rStyle w:val="Hyperlink"/>
            <w:rFonts w:eastAsiaTheme="minorEastAsia"/>
            <w:sz w:val="22"/>
            <w:szCs w:val="22"/>
          </w:rPr>
          <w:t>https://doi.org/10.3390/su15129811</w:t>
        </w:r>
      </w:hyperlink>
      <w:r w:rsidRPr="00CB69C1">
        <w:rPr>
          <w:sz w:val="22"/>
          <w:szCs w:val="22"/>
        </w:rPr>
        <w:t xml:space="preserve"> </w:t>
      </w:r>
    </w:p>
    <w:p w:rsidR="00AA0690" w:rsidRPr="00CB69C1" w:rsidRDefault="00AA0690" w:rsidP="00AA0690">
      <w:pPr>
        <w:ind w:left="810" w:hanging="720"/>
        <w:rPr>
          <w:sz w:val="22"/>
          <w:szCs w:val="22"/>
        </w:rPr>
      </w:pPr>
      <w:r w:rsidRPr="00CB69C1">
        <w:rPr>
          <w:sz w:val="22"/>
          <w:szCs w:val="22"/>
        </w:rPr>
        <w:t xml:space="preserve">(33)      </w:t>
      </w:r>
      <w:r w:rsidRPr="002B4F2A">
        <w:rPr>
          <w:sz w:val="22"/>
          <w:szCs w:val="22"/>
        </w:rPr>
        <w:t xml:space="preserve">Sen I.S., Nizam S., Ansari </w:t>
      </w:r>
      <w:proofErr w:type="spellStart"/>
      <w:r w:rsidRPr="002B4F2A">
        <w:rPr>
          <w:sz w:val="22"/>
          <w:szCs w:val="22"/>
        </w:rPr>
        <w:t>A.;Bowes</w:t>
      </w:r>
      <w:proofErr w:type="spellEnd"/>
      <w:r w:rsidRPr="002B4F2A">
        <w:rPr>
          <w:sz w:val="22"/>
          <w:szCs w:val="22"/>
        </w:rPr>
        <w:t xml:space="preserve"> M., Choudhary B., </w:t>
      </w:r>
      <w:proofErr w:type="spellStart"/>
      <w:r w:rsidRPr="002B4F2A">
        <w:rPr>
          <w:sz w:val="22"/>
          <w:szCs w:val="22"/>
        </w:rPr>
        <w:t>Glendell</w:t>
      </w:r>
      <w:proofErr w:type="spellEnd"/>
      <w:r w:rsidRPr="002B4F2A">
        <w:rPr>
          <w:sz w:val="22"/>
          <w:szCs w:val="22"/>
        </w:rPr>
        <w:t xml:space="preserve"> M., Ray S., Scott M., Miller C., </w:t>
      </w:r>
      <w:proofErr w:type="spellStart"/>
      <w:r w:rsidRPr="002B4F2A">
        <w:rPr>
          <w:sz w:val="22"/>
          <w:szCs w:val="22"/>
        </w:rPr>
        <w:t>Wilkie</w:t>
      </w:r>
      <w:proofErr w:type="spellEnd"/>
      <w:r w:rsidRPr="002B4F2A">
        <w:rPr>
          <w:sz w:val="22"/>
          <w:szCs w:val="22"/>
        </w:rPr>
        <w:t xml:space="preserve"> C., Sinha R; </w:t>
      </w:r>
      <w:proofErr w:type="spellStart"/>
      <w:r w:rsidRPr="002B4F2A">
        <w:rPr>
          <w:sz w:val="22"/>
          <w:szCs w:val="22"/>
        </w:rPr>
        <w:t>eochemical</w:t>
      </w:r>
      <w:proofErr w:type="spellEnd"/>
      <w:r w:rsidRPr="002B4F2A">
        <w:rPr>
          <w:sz w:val="22"/>
          <w:szCs w:val="22"/>
        </w:rPr>
        <w:t xml:space="preserve"> evolution of dissolved trace elements in space and time in the Ramganga River, India; (2023) </w:t>
      </w:r>
      <w:r w:rsidRPr="002B4F2A">
        <w:rPr>
          <w:b/>
          <w:bCs/>
          <w:sz w:val="22"/>
          <w:szCs w:val="22"/>
        </w:rPr>
        <w:t xml:space="preserve">Environmental </w:t>
      </w:r>
      <w:r w:rsidRPr="00CB69C1">
        <w:rPr>
          <w:b/>
          <w:bCs/>
          <w:sz w:val="22"/>
          <w:szCs w:val="22"/>
        </w:rPr>
        <w:t>M</w:t>
      </w:r>
      <w:r w:rsidRPr="002B4F2A">
        <w:rPr>
          <w:b/>
          <w:bCs/>
          <w:sz w:val="22"/>
          <w:szCs w:val="22"/>
        </w:rPr>
        <w:t xml:space="preserve">onitoring and </w:t>
      </w:r>
      <w:r w:rsidRPr="00CB69C1">
        <w:rPr>
          <w:b/>
          <w:bCs/>
          <w:sz w:val="22"/>
          <w:szCs w:val="22"/>
        </w:rPr>
        <w:t>A</w:t>
      </w:r>
      <w:r w:rsidRPr="002B4F2A">
        <w:rPr>
          <w:b/>
          <w:bCs/>
          <w:sz w:val="22"/>
          <w:szCs w:val="22"/>
        </w:rPr>
        <w:t>ssessment, 1</w:t>
      </w:r>
      <w:r w:rsidRPr="002B4F2A">
        <w:rPr>
          <w:sz w:val="22"/>
          <w:szCs w:val="22"/>
        </w:rPr>
        <w:t>95, 1150</w:t>
      </w:r>
      <w:r w:rsidRPr="002B4F2A">
        <w:rPr>
          <w:b/>
          <w:bCs/>
          <w:iCs/>
          <w:sz w:val="22"/>
          <w:szCs w:val="22"/>
        </w:rPr>
        <w:t xml:space="preserve">, </w:t>
      </w:r>
      <w:hyperlink r:id="rId66" w:tgtFrame="_blank" w:tooltip="Doi Link" w:history="1">
        <w:r w:rsidRPr="002B4F2A">
          <w:rPr>
            <w:rStyle w:val="Hyperlink"/>
            <w:sz w:val="22"/>
            <w:szCs w:val="22"/>
          </w:rPr>
          <w:t xml:space="preserve">DOI:10.1007/s10661-023-11665-0 </w:t>
        </w:r>
      </w:hyperlink>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2022</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left="630" w:hanging="540"/>
        <w:rPr>
          <w:sz w:val="22"/>
          <w:szCs w:val="22"/>
        </w:rPr>
      </w:pPr>
      <w:r w:rsidRPr="00CB69C1">
        <w:rPr>
          <w:sz w:val="22"/>
          <w:szCs w:val="22"/>
        </w:rPr>
        <w:t xml:space="preserve">(32)   </w:t>
      </w:r>
      <w:proofErr w:type="spellStart"/>
      <w:r w:rsidRPr="00CB69C1">
        <w:rPr>
          <w:sz w:val="22"/>
          <w:szCs w:val="22"/>
        </w:rPr>
        <w:t>Neelavannan</w:t>
      </w:r>
      <w:proofErr w:type="spellEnd"/>
      <w:r w:rsidRPr="00CB69C1">
        <w:rPr>
          <w:sz w:val="22"/>
          <w:szCs w:val="22"/>
        </w:rPr>
        <w:t xml:space="preserve"> K., **</w:t>
      </w:r>
      <w:proofErr w:type="spellStart"/>
      <w:r w:rsidRPr="00CB69C1">
        <w:rPr>
          <w:sz w:val="22"/>
          <w:szCs w:val="22"/>
        </w:rPr>
        <w:t>Achyuthan</w:t>
      </w:r>
      <w:proofErr w:type="spellEnd"/>
      <w:r w:rsidRPr="00CB69C1">
        <w:rPr>
          <w:sz w:val="22"/>
          <w:szCs w:val="22"/>
        </w:rPr>
        <w:t xml:space="preserve"> H., Sen I.S., Krishnakumar S., Gopinath K., </w:t>
      </w:r>
      <w:proofErr w:type="spellStart"/>
      <w:r w:rsidRPr="00CB69C1">
        <w:rPr>
          <w:sz w:val="22"/>
          <w:szCs w:val="22"/>
        </w:rPr>
        <w:t>Dhanalakshmi</w:t>
      </w:r>
      <w:proofErr w:type="spellEnd"/>
      <w:r w:rsidRPr="00CB69C1">
        <w:rPr>
          <w:sz w:val="22"/>
          <w:szCs w:val="22"/>
        </w:rPr>
        <w:t xml:space="preserve"> R., Rajalakshmi</w:t>
      </w:r>
    </w:p>
    <w:p w:rsidR="00AA0690" w:rsidRPr="00CB69C1" w:rsidRDefault="00AA0690" w:rsidP="00AA0690">
      <w:pPr>
        <w:tabs>
          <w:tab w:val="left" w:pos="4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left="630" w:firstLine="90"/>
        <w:rPr>
          <w:bCs/>
          <w:color w:val="000000"/>
          <w:sz w:val="22"/>
          <w:szCs w:val="22"/>
          <w:shd w:val="clear" w:color="auto" w:fill="FFFFFF"/>
        </w:rPr>
      </w:pPr>
      <w:r w:rsidRPr="00CB69C1">
        <w:rPr>
          <w:sz w:val="22"/>
          <w:szCs w:val="22"/>
        </w:rPr>
        <w:t xml:space="preserve">P.R., Sajeev R., Distribution and characterization of plastic debris pollution along the </w:t>
      </w:r>
      <w:proofErr w:type="spellStart"/>
      <w:r w:rsidRPr="00CB69C1">
        <w:rPr>
          <w:sz w:val="22"/>
          <w:szCs w:val="22"/>
        </w:rPr>
        <w:t>Poompuhar</w:t>
      </w:r>
      <w:proofErr w:type="spellEnd"/>
      <w:r w:rsidRPr="00CB69C1">
        <w:rPr>
          <w:sz w:val="22"/>
          <w:szCs w:val="22"/>
        </w:rPr>
        <w:t xml:space="preserve"> Beach,      Tamil Nadu, Southern India</w:t>
      </w:r>
      <w:r w:rsidRPr="00CB69C1">
        <w:rPr>
          <w:iCs/>
          <w:sz w:val="22"/>
          <w:szCs w:val="22"/>
        </w:rPr>
        <w:t xml:space="preserve">; (2022) </w:t>
      </w:r>
      <w:r w:rsidRPr="002B4F2A">
        <w:rPr>
          <w:b/>
          <w:bCs/>
          <w:sz w:val="22"/>
          <w:szCs w:val="22"/>
        </w:rPr>
        <w:t>Marine Pollution Bulletin</w:t>
      </w:r>
      <w:r w:rsidRPr="00CB69C1">
        <w:rPr>
          <w:sz w:val="22"/>
          <w:szCs w:val="22"/>
        </w:rPr>
        <w:t xml:space="preserve">, 175, </w:t>
      </w:r>
      <w:hyperlink r:id="rId67" w:tgtFrame="_blank" w:tooltip="Doi Link" w:history="1">
        <w:r w:rsidRPr="00CB69C1">
          <w:rPr>
            <w:rStyle w:val="Hyperlink"/>
            <w:sz w:val="22"/>
            <w:szCs w:val="22"/>
          </w:rPr>
          <w:t xml:space="preserve">DOI:10.1016/j.marpolbul.2022.113337 </w:t>
        </w:r>
      </w:hyperlink>
    </w:p>
    <w:p w:rsidR="00AA0690" w:rsidRPr="00CB69C1" w:rsidRDefault="00AA0690" w:rsidP="00AA0690">
      <w:pPr>
        <w:ind w:left="720" w:hanging="720"/>
        <w:rPr>
          <w:sz w:val="22"/>
          <w:szCs w:val="22"/>
        </w:rPr>
      </w:pPr>
      <w:r w:rsidRPr="00CB69C1">
        <w:rPr>
          <w:bCs/>
          <w:color w:val="000000"/>
          <w:sz w:val="22"/>
          <w:szCs w:val="22"/>
          <w:shd w:val="clear" w:color="auto" w:fill="FFFFFF"/>
        </w:rPr>
        <w:t xml:space="preserve">(31)    </w:t>
      </w:r>
      <w:r w:rsidRPr="00CB69C1">
        <w:rPr>
          <w:bCs/>
          <w:color w:val="000000"/>
          <w:sz w:val="22"/>
          <w:szCs w:val="22"/>
          <w:shd w:val="clear" w:color="auto" w:fill="FFFFFF"/>
        </w:rPr>
        <w:tab/>
      </w:r>
      <w:r w:rsidRPr="00CB69C1">
        <w:rPr>
          <w:sz w:val="22"/>
          <w:szCs w:val="22"/>
        </w:rPr>
        <w:t>Nizam, S.,</w:t>
      </w:r>
      <w:r w:rsidRPr="00CB69C1">
        <w:rPr>
          <w:bCs/>
          <w:sz w:val="22"/>
          <w:szCs w:val="22"/>
        </w:rPr>
        <w:t xml:space="preserve"> **</w:t>
      </w:r>
      <w:r w:rsidRPr="00CB69C1">
        <w:rPr>
          <w:sz w:val="22"/>
          <w:szCs w:val="22"/>
        </w:rPr>
        <w:t xml:space="preserve"> Acharya, T.,</w:t>
      </w:r>
      <w:r w:rsidRPr="00CB69C1">
        <w:rPr>
          <w:bCs/>
          <w:sz w:val="22"/>
          <w:szCs w:val="22"/>
        </w:rPr>
        <w:t xml:space="preserve"> </w:t>
      </w:r>
      <w:r w:rsidRPr="00CB69C1">
        <w:rPr>
          <w:rFonts w:eastAsia="MS Gothic"/>
          <w:b/>
          <w:color w:val="000000"/>
          <w:sz w:val="22"/>
          <w:szCs w:val="22"/>
          <w:vertAlign w:val="superscript"/>
        </w:rPr>
        <w:t>‡</w:t>
      </w:r>
      <w:r w:rsidRPr="00CB69C1">
        <w:rPr>
          <w:sz w:val="22"/>
          <w:szCs w:val="22"/>
        </w:rPr>
        <w:t xml:space="preserve"> Sen, I.S., Dutta, </w:t>
      </w:r>
      <w:proofErr w:type="gramStart"/>
      <w:r w:rsidRPr="00CB69C1">
        <w:rPr>
          <w:sz w:val="22"/>
          <w:szCs w:val="22"/>
        </w:rPr>
        <w:t>S.</w:t>
      </w:r>
      <w:r w:rsidRPr="00CB69C1">
        <w:rPr>
          <w:bCs/>
          <w:sz w:val="22"/>
          <w:szCs w:val="22"/>
        </w:rPr>
        <w:t xml:space="preserve"> ,</w:t>
      </w:r>
      <w:proofErr w:type="gramEnd"/>
      <w:r w:rsidRPr="00CB69C1">
        <w:rPr>
          <w:rFonts w:eastAsia="MS Gothic"/>
          <w:b/>
          <w:color w:val="000000"/>
          <w:sz w:val="22"/>
          <w:szCs w:val="22"/>
          <w:vertAlign w:val="superscript"/>
        </w:rPr>
        <w:t>‡</w:t>
      </w:r>
      <w:r w:rsidRPr="00CB69C1">
        <w:rPr>
          <w:sz w:val="22"/>
          <w:szCs w:val="22"/>
        </w:rPr>
        <w:t xml:space="preserve">  Occurrence, Sources, Spatial Distribution of High Level of Fluoride and Associated Health Risks in Shallow Groundwater of Ganga Basin, India</w:t>
      </w:r>
      <w:r w:rsidRPr="00CB69C1">
        <w:rPr>
          <w:i/>
          <w:iCs/>
          <w:sz w:val="22"/>
          <w:szCs w:val="22"/>
        </w:rPr>
        <w:t xml:space="preserve">; (2022) </w:t>
      </w:r>
      <w:r w:rsidRPr="00CB69C1">
        <w:rPr>
          <w:b/>
          <w:bCs/>
          <w:sz w:val="22"/>
          <w:szCs w:val="22"/>
        </w:rPr>
        <w:t>Environmental Geochemistry and Health</w:t>
      </w:r>
      <w:r w:rsidRPr="00CB69C1">
        <w:rPr>
          <w:i/>
          <w:iCs/>
          <w:sz w:val="22"/>
          <w:szCs w:val="22"/>
        </w:rPr>
        <w:t xml:space="preserve">, </w:t>
      </w:r>
      <w:r w:rsidRPr="00CB69C1">
        <w:rPr>
          <w:rStyle w:val="cit"/>
          <w:sz w:val="22"/>
          <w:szCs w:val="22"/>
        </w:rPr>
        <w:t>Jun 26.</w:t>
      </w:r>
      <w:r w:rsidRPr="00CB69C1">
        <w:rPr>
          <w:sz w:val="22"/>
          <w:szCs w:val="22"/>
        </w:rPr>
        <w:t xml:space="preserve"> </w:t>
      </w:r>
      <w:proofErr w:type="spellStart"/>
      <w:r w:rsidRPr="00CB69C1">
        <w:rPr>
          <w:rStyle w:val="citation-doi"/>
          <w:rFonts w:eastAsiaTheme="minorEastAsia"/>
          <w:sz w:val="22"/>
          <w:szCs w:val="22"/>
        </w:rPr>
        <w:t>doi</w:t>
      </w:r>
      <w:proofErr w:type="spellEnd"/>
      <w:r w:rsidRPr="00CB69C1">
        <w:rPr>
          <w:rStyle w:val="citation-doi"/>
          <w:rFonts w:eastAsiaTheme="minorEastAsia"/>
          <w:sz w:val="22"/>
          <w:szCs w:val="22"/>
        </w:rPr>
        <w:t>: 10.1007/s10653-022-01319-4</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4" w:hanging="630"/>
        <w:rPr>
          <w:b/>
          <w:bCs/>
          <w:sz w:val="22"/>
          <w:szCs w:val="22"/>
        </w:rPr>
      </w:pPr>
      <w:r w:rsidRPr="00CB69C1">
        <w:rPr>
          <w:bCs/>
          <w:color w:val="000000"/>
          <w:sz w:val="22"/>
          <w:szCs w:val="22"/>
          <w:shd w:val="clear" w:color="auto" w:fill="FFFFFF"/>
        </w:rPr>
        <w:t xml:space="preserve">(30)    </w:t>
      </w:r>
      <w:r w:rsidRPr="00CB69C1">
        <w:rPr>
          <w:sz w:val="22"/>
          <w:szCs w:val="22"/>
        </w:rPr>
        <w:t>Nizam, S.,</w:t>
      </w:r>
      <w:r w:rsidRPr="00CB69C1">
        <w:rPr>
          <w:bCs/>
          <w:sz w:val="22"/>
          <w:szCs w:val="22"/>
        </w:rPr>
        <w:t xml:space="preserve"> **</w:t>
      </w:r>
      <w:r w:rsidRPr="00CB69C1">
        <w:rPr>
          <w:sz w:val="22"/>
          <w:szCs w:val="22"/>
        </w:rPr>
        <w:t xml:space="preserve"> Virk, H.S., Sen, I.S. </w:t>
      </w:r>
      <w:r w:rsidRPr="00CB69C1">
        <w:rPr>
          <w:color w:val="000000"/>
          <w:sz w:val="22"/>
          <w:szCs w:val="22"/>
        </w:rPr>
        <w:t>High levels of fluoride in groundwater from Northern parts of Indo-Gangetic Plains reveals detrimental fluorosis health risks</w:t>
      </w:r>
      <w:r w:rsidRPr="00CB69C1">
        <w:rPr>
          <w:sz w:val="22"/>
          <w:szCs w:val="22"/>
        </w:rPr>
        <w:t xml:space="preserve">; (2022) </w:t>
      </w:r>
      <w:r w:rsidRPr="00CB69C1">
        <w:rPr>
          <w:b/>
          <w:bCs/>
          <w:sz w:val="22"/>
          <w:szCs w:val="22"/>
        </w:rPr>
        <w:t>Environmental Advances</w:t>
      </w:r>
      <w:r w:rsidRPr="00CB69C1">
        <w:rPr>
          <w:sz w:val="22"/>
          <w:szCs w:val="22"/>
        </w:rPr>
        <w:t xml:space="preserve">, </w:t>
      </w:r>
      <w:r w:rsidRPr="00CB69C1">
        <w:rPr>
          <w:i/>
          <w:iCs/>
          <w:sz w:val="22"/>
          <w:szCs w:val="22"/>
        </w:rPr>
        <w:t>8, 100200</w:t>
      </w:r>
    </w:p>
    <w:p w:rsidR="00AA0690" w:rsidRPr="00CB69C1" w:rsidRDefault="00AA0690" w:rsidP="00AA0690">
      <w:pPr>
        <w:ind w:left="634"/>
        <w:rPr>
          <w:rStyle w:val="Hyperlink"/>
          <w:color w:val="000000" w:themeColor="text1"/>
          <w:sz w:val="22"/>
          <w:szCs w:val="22"/>
        </w:rPr>
      </w:pPr>
      <w:r w:rsidRPr="00CB69C1">
        <w:rPr>
          <w:color w:val="000000" w:themeColor="text1"/>
          <w:sz w:val="22"/>
          <w:szCs w:val="22"/>
        </w:rPr>
        <w:t xml:space="preserve">DOI: </w:t>
      </w:r>
      <w:hyperlink r:id="rId68" w:history="1">
        <w:r w:rsidRPr="00CB69C1">
          <w:rPr>
            <w:rStyle w:val="Hyperlink"/>
            <w:color w:val="000000" w:themeColor="text1"/>
            <w:sz w:val="22"/>
            <w:szCs w:val="22"/>
          </w:rPr>
          <w:t>https://doi.org/10.1016/j.envadv.2022.100200</w:t>
        </w:r>
      </w:hyperlink>
    </w:p>
    <w:p w:rsidR="00AA0690" w:rsidRPr="00CB69C1" w:rsidRDefault="00AA0690" w:rsidP="00AA0690">
      <w:pPr>
        <w:ind w:left="630" w:hanging="630"/>
        <w:rPr>
          <w:rStyle w:val="Hyperlink"/>
          <w:color w:val="000000" w:themeColor="text1"/>
          <w:sz w:val="22"/>
          <w:szCs w:val="22"/>
        </w:rPr>
      </w:pPr>
      <w:r w:rsidRPr="00CB69C1">
        <w:rPr>
          <w:bCs/>
          <w:color w:val="000000"/>
          <w:sz w:val="22"/>
          <w:szCs w:val="22"/>
          <w:shd w:val="clear" w:color="auto" w:fill="FFFFFF"/>
        </w:rPr>
        <w:t xml:space="preserve">(29)    </w:t>
      </w:r>
      <w:r w:rsidRPr="00CB69C1">
        <w:rPr>
          <w:bCs/>
          <w:color w:val="000000"/>
          <w:sz w:val="22"/>
          <w:szCs w:val="22"/>
          <w:shd w:val="clear" w:color="auto" w:fill="FFFFFF"/>
        </w:rPr>
        <w:tab/>
      </w:r>
      <w:r w:rsidRPr="00CB69C1">
        <w:rPr>
          <w:sz w:val="22"/>
          <w:szCs w:val="22"/>
        </w:rPr>
        <w:t>Nizam S*., Dutta, S</w:t>
      </w:r>
      <w:r w:rsidRPr="00CB69C1">
        <w:rPr>
          <w:rFonts w:eastAsia="MS Gothic"/>
          <w:b/>
          <w:color w:val="000000"/>
          <w:sz w:val="22"/>
          <w:szCs w:val="22"/>
          <w:vertAlign w:val="superscript"/>
        </w:rPr>
        <w:t>‡</w:t>
      </w:r>
      <w:r w:rsidRPr="00CB69C1">
        <w:rPr>
          <w:sz w:val="22"/>
          <w:szCs w:val="22"/>
        </w:rPr>
        <w:t xml:space="preserve">., Sen, I.S. </w:t>
      </w:r>
      <w:r w:rsidRPr="00CB69C1">
        <w:rPr>
          <w:color w:val="000000"/>
          <w:sz w:val="22"/>
          <w:szCs w:val="22"/>
        </w:rPr>
        <w:t>Geogenic controls on the high levels of uranium in alluvial aquifers of the Ganga Basin</w:t>
      </w:r>
      <w:r w:rsidRPr="00CB69C1">
        <w:rPr>
          <w:sz w:val="22"/>
          <w:szCs w:val="22"/>
        </w:rPr>
        <w:t xml:space="preserve">; (2022) </w:t>
      </w:r>
      <w:r w:rsidRPr="00CB69C1">
        <w:rPr>
          <w:b/>
          <w:bCs/>
          <w:sz w:val="22"/>
          <w:szCs w:val="22"/>
        </w:rPr>
        <w:t>Applied Geochemistry</w:t>
      </w:r>
      <w:r w:rsidRPr="00CB69C1">
        <w:rPr>
          <w:sz w:val="22"/>
          <w:szCs w:val="22"/>
        </w:rPr>
        <w:t>, 143, 105374</w:t>
      </w:r>
    </w:p>
    <w:p w:rsidR="00AA0690" w:rsidRPr="00CB69C1" w:rsidRDefault="00AA0690" w:rsidP="00AA0690">
      <w:pPr>
        <w:ind w:left="630" w:hanging="630"/>
        <w:rPr>
          <w:rStyle w:val="Hyperlink"/>
          <w:color w:val="000000" w:themeColor="text1"/>
          <w:sz w:val="22"/>
          <w:szCs w:val="22"/>
        </w:rPr>
      </w:pPr>
      <w:r w:rsidRPr="00CB69C1">
        <w:rPr>
          <w:bCs/>
          <w:color w:val="000000"/>
          <w:sz w:val="22"/>
          <w:szCs w:val="22"/>
          <w:shd w:val="clear" w:color="auto" w:fill="FFFFFF"/>
        </w:rPr>
        <w:t xml:space="preserve">(28)    </w:t>
      </w:r>
      <w:r w:rsidRPr="00CB69C1">
        <w:rPr>
          <w:bCs/>
          <w:color w:val="000000"/>
          <w:sz w:val="22"/>
          <w:szCs w:val="22"/>
          <w:shd w:val="clear" w:color="auto" w:fill="FFFFFF"/>
        </w:rPr>
        <w:tab/>
      </w:r>
      <w:proofErr w:type="spellStart"/>
      <w:r w:rsidRPr="00CB69C1">
        <w:rPr>
          <w:sz w:val="22"/>
          <w:szCs w:val="22"/>
        </w:rPr>
        <w:t>Neelavannan</w:t>
      </w:r>
      <w:proofErr w:type="spellEnd"/>
      <w:r w:rsidRPr="00CB69C1">
        <w:rPr>
          <w:sz w:val="22"/>
          <w:szCs w:val="22"/>
        </w:rPr>
        <w:t xml:space="preserve">, S.**., Hussain, S.M., </w:t>
      </w:r>
      <w:proofErr w:type="spellStart"/>
      <w:r w:rsidRPr="00CB69C1">
        <w:rPr>
          <w:sz w:val="22"/>
          <w:szCs w:val="22"/>
        </w:rPr>
        <w:t>Sangode</w:t>
      </w:r>
      <w:proofErr w:type="spellEnd"/>
      <w:r w:rsidRPr="00CB69C1">
        <w:rPr>
          <w:sz w:val="22"/>
          <w:szCs w:val="22"/>
        </w:rPr>
        <w:t xml:space="preserve">, S.J., </w:t>
      </w:r>
      <w:proofErr w:type="spellStart"/>
      <w:r w:rsidRPr="00CB69C1">
        <w:rPr>
          <w:sz w:val="22"/>
          <w:szCs w:val="22"/>
        </w:rPr>
        <w:t>Prakasam</w:t>
      </w:r>
      <w:proofErr w:type="spellEnd"/>
      <w:r w:rsidRPr="00CB69C1">
        <w:rPr>
          <w:sz w:val="22"/>
          <w:szCs w:val="22"/>
        </w:rPr>
        <w:t xml:space="preserve">, M., Sen, I.S., </w:t>
      </w:r>
      <w:proofErr w:type="spellStart"/>
      <w:r w:rsidRPr="00CB69C1">
        <w:rPr>
          <w:sz w:val="22"/>
          <w:szCs w:val="22"/>
        </w:rPr>
        <w:t>Veerasingam</w:t>
      </w:r>
      <w:proofErr w:type="spellEnd"/>
      <w:r w:rsidRPr="00CB69C1">
        <w:rPr>
          <w:sz w:val="22"/>
          <w:szCs w:val="22"/>
        </w:rPr>
        <w:t xml:space="preserve">, S., Tyagi, A., Kumar, P., Singh, P. </w:t>
      </w:r>
      <w:r w:rsidRPr="00CB69C1">
        <w:rPr>
          <w:color w:val="000000"/>
          <w:sz w:val="22"/>
          <w:szCs w:val="22"/>
        </w:rPr>
        <w:t>A 51 Ka sedimentary sequence in a seamount basin, Eastern Arabian Sea: Records for palaeoceanographic and paleoclimatic conditions</w:t>
      </w:r>
      <w:r w:rsidRPr="00CB69C1">
        <w:rPr>
          <w:sz w:val="22"/>
          <w:szCs w:val="22"/>
        </w:rPr>
        <w:t xml:space="preserve">; (2022) </w:t>
      </w:r>
      <w:r w:rsidRPr="00CB69C1">
        <w:rPr>
          <w:b/>
          <w:bCs/>
          <w:sz w:val="22"/>
          <w:szCs w:val="22"/>
        </w:rPr>
        <w:t>Journal of Asian Earth Sciences</w:t>
      </w:r>
      <w:r w:rsidRPr="00CB69C1">
        <w:rPr>
          <w:sz w:val="22"/>
          <w:szCs w:val="22"/>
        </w:rPr>
        <w:t xml:space="preserve">, 226, 105086, </w:t>
      </w:r>
      <w:hyperlink r:id="rId69" w:tgtFrame="_blank" w:tooltip="Doi Link" w:history="1">
        <w:r w:rsidRPr="002B4F2A">
          <w:rPr>
            <w:rStyle w:val="Hyperlink"/>
            <w:sz w:val="22"/>
            <w:szCs w:val="22"/>
          </w:rPr>
          <w:t xml:space="preserve">DOI:10.1016/j.jseaes.2022.105086 </w:t>
        </w:r>
      </w:hyperlink>
      <w:r w:rsidRPr="002B4F2A">
        <w:rPr>
          <w:sz w:val="22"/>
          <w:szCs w:val="22"/>
        </w:rPr>
        <w:t> </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CB69C1">
        <w:rPr>
          <w:sz w:val="22"/>
          <w:szCs w:val="22"/>
        </w:rPr>
        <w:t xml:space="preserve">(27)    </w:t>
      </w:r>
      <w:proofErr w:type="spellStart"/>
      <w:r w:rsidRPr="00CB69C1">
        <w:rPr>
          <w:sz w:val="22"/>
          <w:szCs w:val="22"/>
        </w:rPr>
        <w:t>Neelavannan</w:t>
      </w:r>
      <w:proofErr w:type="spellEnd"/>
      <w:r w:rsidRPr="00CB69C1">
        <w:rPr>
          <w:sz w:val="22"/>
          <w:szCs w:val="22"/>
        </w:rPr>
        <w:t xml:space="preserve">, </w:t>
      </w:r>
      <w:proofErr w:type="gramStart"/>
      <w:r w:rsidRPr="00CB69C1">
        <w:rPr>
          <w:sz w:val="22"/>
          <w:szCs w:val="22"/>
        </w:rPr>
        <w:t>K.,</w:t>
      </w:r>
      <w:r w:rsidRPr="00CB69C1">
        <w:rPr>
          <w:bCs/>
          <w:sz w:val="22"/>
          <w:szCs w:val="22"/>
        </w:rPr>
        <w:t>*</w:t>
      </w:r>
      <w:proofErr w:type="gramEnd"/>
      <w:r w:rsidRPr="00CB69C1">
        <w:rPr>
          <w:bCs/>
          <w:sz w:val="22"/>
          <w:szCs w:val="22"/>
        </w:rPr>
        <w:t>*</w:t>
      </w:r>
      <w:r w:rsidRPr="00CB69C1">
        <w:rPr>
          <w:sz w:val="22"/>
          <w:szCs w:val="22"/>
        </w:rPr>
        <w:t xml:space="preserve"> Sen, I.S., Lone, A.M., Gopinath, K. Microplastics in the high-altitude Himalayas: Assessment of microplastic contamination in freshwater lake sediments, Northwest Himalaya, India;(2022) </w:t>
      </w:r>
      <w:r w:rsidRPr="00CB69C1">
        <w:rPr>
          <w:b/>
          <w:bCs/>
          <w:sz w:val="22"/>
          <w:szCs w:val="22"/>
        </w:rPr>
        <w:t>Chemosphere</w:t>
      </w:r>
      <w:r w:rsidRPr="00CB69C1">
        <w:rPr>
          <w:sz w:val="22"/>
          <w:szCs w:val="22"/>
        </w:rPr>
        <w:t xml:space="preserve">, 290, art. no. 133354. </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270"/>
        <w:rPr>
          <w:sz w:val="22"/>
          <w:szCs w:val="22"/>
        </w:rPr>
      </w:pPr>
      <w:r w:rsidRPr="00CB69C1">
        <w:rPr>
          <w:sz w:val="22"/>
          <w:szCs w:val="22"/>
        </w:rPr>
        <w:t>DOI: 10.1016/j.chemosphere.2021.133354</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CB69C1">
        <w:rPr>
          <w:sz w:val="22"/>
          <w:szCs w:val="22"/>
        </w:rPr>
        <w:lastRenderedPageBreak/>
        <w:t xml:space="preserve">(26)    Nizam, </w:t>
      </w:r>
      <w:proofErr w:type="gramStart"/>
      <w:r w:rsidRPr="00CB69C1">
        <w:rPr>
          <w:sz w:val="22"/>
          <w:szCs w:val="22"/>
        </w:rPr>
        <w:t>S.,</w:t>
      </w:r>
      <w:r w:rsidRPr="00CB69C1">
        <w:rPr>
          <w:bCs/>
          <w:sz w:val="22"/>
          <w:szCs w:val="22"/>
        </w:rPr>
        <w:t>*</w:t>
      </w:r>
      <w:proofErr w:type="gramEnd"/>
      <w:r w:rsidRPr="00CB69C1">
        <w:rPr>
          <w:bCs/>
          <w:sz w:val="22"/>
          <w:szCs w:val="22"/>
        </w:rPr>
        <w:t>*</w:t>
      </w:r>
      <w:r w:rsidRPr="00CB69C1">
        <w:rPr>
          <w:sz w:val="22"/>
          <w:szCs w:val="22"/>
        </w:rPr>
        <w:t xml:space="preserve"> Mitra, A., Shukla, S., </w:t>
      </w:r>
      <w:proofErr w:type="spellStart"/>
      <w:r w:rsidRPr="00CB69C1">
        <w:rPr>
          <w:sz w:val="22"/>
          <w:szCs w:val="22"/>
        </w:rPr>
        <w:t>Misra</w:t>
      </w:r>
      <w:proofErr w:type="spellEnd"/>
      <w:r w:rsidRPr="00CB69C1">
        <w:rPr>
          <w:sz w:val="22"/>
          <w:szCs w:val="22"/>
        </w:rPr>
        <w:t xml:space="preserve">, S., Sen, I.S. Time-Series Record of Ambient Platinum Group Elements over a Remote Himalayan Station: Insights over the Baseline Estimate to Judge Future Changes;(2022) </w:t>
      </w:r>
      <w:r w:rsidRPr="00CB69C1">
        <w:rPr>
          <w:b/>
          <w:bCs/>
          <w:sz w:val="22"/>
          <w:szCs w:val="22"/>
        </w:rPr>
        <w:t>Water, Air, and Soil Pollution</w:t>
      </w:r>
      <w:r w:rsidRPr="00CB69C1">
        <w:rPr>
          <w:sz w:val="22"/>
          <w:szCs w:val="22"/>
        </w:rPr>
        <w:t xml:space="preserve">, 233 (1), art. no. 10. </w:t>
      </w:r>
    </w:p>
    <w:p w:rsidR="00AA0690" w:rsidRPr="00CB69C1"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hanging="270"/>
        <w:rPr>
          <w:sz w:val="22"/>
          <w:szCs w:val="22"/>
        </w:rPr>
      </w:pPr>
      <w:r w:rsidRPr="00CB69C1">
        <w:rPr>
          <w:sz w:val="22"/>
          <w:szCs w:val="22"/>
        </w:rPr>
        <w:t>DOI: 10.1007/s11270-021-05478-5</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2021</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5</w:t>
      </w:r>
      <w:r w:rsidRPr="003105AA">
        <w:rPr>
          <w:sz w:val="22"/>
          <w:szCs w:val="22"/>
        </w:rPr>
        <w:t xml:space="preserve">) </w:t>
      </w:r>
      <w:r>
        <w:rPr>
          <w:sz w:val="22"/>
          <w:szCs w:val="22"/>
        </w:rPr>
        <w:t xml:space="preserve">   </w:t>
      </w:r>
      <w:r w:rsidRPr="003105AA">
        <w:rPr>
          <w:sz w:val="22"/>
          <w:szCs w:val="22"/>
        </w:rPr>
        <w:t xml:space="preserve">Shukla, </w:t>
      </w:r>
      <w:proofErr w:type="gramStart"/>
      <w:r w:rsidRPr="003105AA">
        <w:rPr>
          <w:sz w:val="22"/>
          <w:szCs w:val="22"/>
        </w:rPr>
        <w:t>T.,</w:t>
      </w:r>
      <w:r w:rsidRPr="003105AA">
        <w:rPr>
          <w:bCs/>
          <w:sz w:val="22"/>
          <w:szCs w:val="22"/>
        </w:rPr>
        <w:t>*</w:t>
      </w:r>
      <w:proofErr w:type="gramEnd"/>
      <w:r w:rsidRPr="003105AA">
        <w:rPr>
          <w:bCs/>
          <w:sz w:val="22"/>
          <w:szCs w:val="22"/>
        </w:rPr>
        <w:t>*</w:t>
      </w:r>
      <w:r w:rsidRPr="003105AA">
        <w:rPr>
          <w:sz w:val="22"/>
          <w:szCs w:val="22"/>
        </w:rPr>
        <w:t xml:space="preserve"> Sen, I.S.</w:t>
      </w:r>
      <w:r>
        <w:rPr>
          <w:sz w:val="22"/>
          <w:szCs w:val="22"/>
        </w:rPr>
        <w:t xml:space="preserve"> </w:t>
      </w:r>
      <w:r w:rsidRPr="003105AA">
        <w:rPr>
          <w:sz w:val="22"/>
          <w:szCs w:val="22"/>
        </w:rPr>
        <w:t>Preparing for Floods on the Third Pole;</w:t>
      </w:r>
      <w:r>
        <w:rPr>
          <w:sz w:val="22"/>
          <w:szCs w:val="22"/>
        </w:rPr>
        <w:t xml:space="preserve"> </w:t>
      </w:r>
      <w:r w:rsidRPr="003105AA">
        <w:rPr>
          <w:sz w:val="22"/>
          <w:szCs w:val="22"/>
        </w:rPr>
        <w:t xml:space="preserve">(2021) </w:t>
      </w:r>
      <w:r w:rsidRPr="00B20C5F">
        <w:rPr>
          <w:b/>
          <w:bCs/>
          <w:sz w:val="22"/>
          <w:szCs w:val="22"/>
        </w:rPr>
        <w:t>Science</w:t>
      </w:r>
      <w:r w:rsidRPr="003105AA">
        <w:rPr>
          <w:sz w:val="22"/>
          <w:szCs w:val="22"/>
        </w:rPr>
        <w:t xml:space="preserve">, 372 (6539), pp. 232-234.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10.1126/</w:t>
      </w:r>
      <w:proofErr w:type="gramStart"/>
      <w:r w:rsidRPr="003105AA">
        <w:rPr>
          <w:sz w:val="22"/>
          <w:szCs w:val="22"/>
        </w:rPr>
        <w:t>science.abh</w:t>
      </w:r>
      <w:proofErr w:type="gramEnd"/>
      <w:r w:rsidRPr="003105AA">
        <w:rPr>
          <w:sz w:val="22"/>
          <w:szCs w:val="22"/>
        </w:rPr>
        <w:t>3558</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4</w:t>
      </w:r>
      <w:r w:rsidRPr="003105AA">
        <w:rPr>
          <w:sz w:val="22"/>
          <w:szCs w:val="22"/>
        </w:rPr>
        <w:t xml:space="preserve">) </w:t>
      </w:r>
      <w:r>
        <w:rPr>
          <w:sz w:val="22"/>
          <w:szCs w:val="22"/>
        </w:rPr>
        <w:t xml:space="preserve">   </w:t>
      </w:r>
      <w:r w:rsidRPr="003105AA">
        <w:rPr>
          <w:sz w:val="22"/>
          <w:szCs w:val="22"/>
        </w:rPr>
        <w:t xml:space="preserve">Shukla, </w:t>
      </w:r>
      <w:proofErr w:type="gramStart"/>
      <w:r w:rsidRPr="003105AA">
        <w:rPr>
          <w:sz w:val="22"/>
          <w:szCs w:val="22"/>
        </w:rPr>
        <w:t>T.,</w:t>
      </w:r>
      <w:r w:rsidRPr="003105AA">
        <w:rPr>
          <w:bCs/>
          <w:sz w:val="22"/>
          <w:szCs w:val="22"/>
        </w:rPr>
        <w:t>*</w:t>
      </w:r>
      <w:proofErr w:type="gramEnd"/>
      <w:r w:rsidRPr="003105AA">
        <w:rPr>
          <w:bCs/>
          <w:sz w:val="22"/>
          <w:szCs w:val="22"/>
        </w:rPr>
        <w:t>*</w:t>
      </w:r>
      <w:r w:rsidRPr="003105AA">
        <w:rPr>
          <w:sz w:val="22"/>
          <w:szCs w:val="22"/>
        </w:rPr>
        <w:t xml:space="preserve"> Sen, I.S., Boral, S.,</w:t>
      </w:r>
      <w:r w:rsidRPr="003105AA">
        <w:rPr>
          <w:b/>
          <w:bCs/>
          <w:sz w:val="22"/>
          <w:szCs w:val="22"/>
        </w:rPr>
        <w:t>*</w:t>
      </w:r>
      <w:r w:rsidRPr="003105AA">
        <w:rPr>
          <w:sz w:val="22"/>
          <w:szCs w:val="22"/>
        </w:rPr>
        <w:t xml:space="preserve"> Sharma, S.</w:t>
      </w:r>
      <w:r>
        <w:rPr>
          <w:sz w:val="22"/>
          <w:szCs w:val="22"/>
        </w:rPr>
        <w:t xml:space="preserve"> </w:t>
      </w:r>
      <w:r w:rsidRPr="003105AA">
        <w:rPr>
          <w:sz w:val="22"/>
          <w:szCs w:val="22"/>
        </w:rPr>
        <w:t xml:space="preserve">A Time-Series Record during COVID-19 Lockdown Shows the High Resilience of Dissolved Heavy Metals in the Ganga River; (2021) </w:t>
      </w:r>
      <w:r w:rsidRPr="00B20C5F">
        <w:rPr>
          <w:b/>
          <w:bCs/>
          <w:sz w:val="22"/>
          <w:szCs w:val="22"/>
        </w:rPr>
        <w:t>Environmental Science and Technology Letters</w:t>
      </w:r>
      <w:r w:rsidRPr="003105AA">
        <w:rPr>
          <w:sz w:val="22"/>
          <w:szCs w:val="22"/>
        </w:rPr>
        <w:t>, 8 (4), pp. 301-306.</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10.1021/acs.estlett.0c00982</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3</w:t>
      </w:r>
      <w:r w:rsidRPr="003105AA">
        <w:rPr>
          <w:sz w:val="22"/>
          <w:szCs w:val="22"/>
        </w:rPr>
        <w:t xml:space="preserve">) </w:t>
      </w:r>
      <w:r>
        <w:rPr>
          <w:sz w:val="22"/>
          <w:szCs w:val="22"/>
        </w:rPr>
        <w:t xml:space="preserve">    </w:t>
      </w:r>
      <w:r w:rsidRPr="003105AA">
        <w:rPr>
          <w:sz w:val="22"/>
          <w:szCs w:val="22"/>
        </w:rPr>
        <w:t xml:space="preserve">Nizam, </w:t>
      </w:r>
      <w:proofErr w:type="gramStart"/>
      <w:r w:rsidRPr="003105AA">
        <w:rPr>
          <w:sz w:val="22"/>
          <w:szCs w:val="22"/>
        </w:rPr>
        <w:t>S.,</w:t>
      </w:r>
      <w:r w:rsidRPr="003105AA">
        <w:rPr>
          <w:b/>
          <w:bCs/>
          <w:sz w:val="22"/>
          <w:szCs w:val="22"/>
        </w:rPr>
        <w:t>*</w:t>
      </w:r>
      <w:proofErr w:type="gramEnd"/>
      <w:r w:rsidRPr="003105AA">
        <w:rPr>
          <w:sz w:val="22"/>
          <w:szCs w:val="22"/>
        </w:rPr>
        <w:t xml:space="preserve"> Sen, I.S., Shukla, T.,</w:t>
      </w:r>
      <w:r w:rsidRPr="003105AA">
        <w:rPr>
          <w:bCs/>
          <w:sz w:val="22"/>
          <w:szCs w:val="22"/>
        </w:rPr>
        <w:t>**</w:t>
      </w:r>
      <w:r w:rsidRPr="003105AA">
        <w:rPr>
          <w:sz w:val="22"/>
          <w:szCs w:val="22"/>
        </w:rPr>
        <w:t xml:space="preserve"> Selby, D.</w:t>
      </w:r>
      <w:r>
        <w:rPr>
          <w:sz w:val="22"/>
          <w:szCs w:val="22"/>
        </w:rPr>
        <w:t xml:space="preserve"> [</w:t>
      </w:r>
      <w:r w:rsidRPr="003105AA">
        <w:rPr>
          <w:sz w:val="22"/>
          <w:szCs w:val="22"/>
        </w:rPr>
        <w:t xml:space="preserve">Melting of the Chhota Shigri Glacier, Western Himalaya, Insensitive to Anthropogenic Emission Residues: Insights from Geochemical Evidence; (2021) </w:t>
      </w:r>
      <w:r w:rsidRPr="00C16D94">
        <w:rPr>
          <w:b/>
          <w:bCs/>
          <w:sz w:val="22"/>
          <w:szCs w:val="22"/>
        </w:rPr>
        <w:t>Geophysical Research Letters</w:t>
      </w:r>
      <w:r w:rsidRPr="003105AA">
        <w:rPr>
          <w:sz w:val="22"/>
          <w:szCs w:val="22"/>
        </w:rPr>
        <w:t xml:space="preserve">, 48 (19), art. no. e2021GL092801.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10.1029/2021GL092801</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2</w:t>
      </w:r>
      <w:r w:rsidRPr="003105AA">
        <w:rPr>
          <w:sz w:val="22"/>
          <w:szCs w:val="22"/>
        </w:rPr>
        <w:t xml:space="preserve">) </w:t>
      </w:r>
      <w:r>
        <w:rPr>
          <w:sz w:val="22"/>
          <w:szCs w:val="22"/>
        </w:rPr>
        <w:t xml:space="preserve">   </w:t>
      </w:r>
      <w:r w:rsidRPr="003105AA">
        <w:rPr>
          <w:sz w:val="22"/>
          <w:szCs w:val="22"/>
        </w:rPr>
        <w:t xml:space="preserve">Mitra, </w:t>
      </w:r>
      <w:proofErr w:type="gramStart"/>
      <w:r w:rsidRPr="003105AA">
        <w:rPr>
          <w:sz w:val="22"/>
          <w:szCs w:val="22"/>
        </w:rPr>
        <w:t>A.,</w:t>
      </w:r>
      <w:r w:rsidRPr="003105AA">
        <w:rPr>
          <w:b/>
          <w:bCs/>
          <w:sz w:val="22"/>
          <w:szCs w:val="22"/>
        </w:rPr>
        <w:t>*</w:t>
      </w:r>
      <w:proofErr w:type="gramEnd"/>
      <w:r w:rsidRPr="003105AA">
        <w:rPr>
          <w:sz w:val="22"/>
          <w:szCs w:val="22"/>
        </w:rPr>
        <w:t xml:space="preserve"> Sen, I.S., Pandey, S.K., </w:t>
      </w:r>
      <w:proofErr w:type="spellStart"/>
      <w:r w:rsidRPr="003105AA">
        <w:rPr>
          <w:sz w:val="22"/>
          <w:szCs w:val="22"/>
        </w:rPr>
        <w:t>Velu</w:t>
      </w:r>
      <w:proofErr w:type="spellEnd"/>
      <w:r w:rsidRPr="003105AA">
        <w:rPr>
          <w:sz w:val="22"/>
          <w:szCs w:val="22"/>
        </w:rPr>
        <w:t xml:space="preserve">, V., Reisberg, L., </w:t>
      </w:r>
      <w:proofErr w:type="spellStart"/>
      <w:r w:rsidRPr="003105AA">
        <w:rPr>
          <w:sz w:val="22"/>
          <w:szCs w:val="22"/>
        </w:rPr>
        <w:t>Bizimis</w:t>
      </w:r>
      <w:proofErr w:type="spellEnd"/>
      <w:r w:rsidRPr="003105AA">
        <w:rPr>
          <w:sz w:val="22"/>
          <w:szCs w:val="22"/>
        </w:rPr>
        <w:t>, M., Cloquet, C., Nizam, S.</w:t>
      </w:r>
      <w:r w:rsidRPr="003105AA">
        <w:rPr>
          <w:b/>
          <w:bCs/>
          <w:sz w:val="22"/>
          <w:szCs w:val="22"/>
        </w:rPr>
        <w:t>*</w:t>
      </w:r>
      <w:r>
        <w:rPr>
          <w:sz w:val="22"/>
          <w:szCs w:val="22"/>
        </w:rPr>
        <w:t xml:space="preserve"> </w:t>
      </w:r>
      <w:r w:rsidRPr="003105AA">
        <w:rPr>
          <w:sz w:val="22"/>
          <w:szCs w:val="22"/>
        </w:rPr>
        <w:t>Lead Isotope Evidence for Enhanced Anthropogenic Particle Transport to the Himalayas during Summer Months;</w:t>
      </w:r>
      <w:r>
        <w:rPr>
          <w:sz w:val="22"/>
          <w:szCs w:val="22"/>
        </w:rPr>
        <w:t xml:space="preserve"> </w:t>
      </w:r>
      <w:r w:rsidRPr="003105AA">
        <w:rPr>
          <w:sz w:val="22"/>
          <w:szCs w:val="22"/>
        </w:rPr>
        <w:t xml:space="preserve">(2021) </w:t>
      </w:r>
      <w:r w:rsidRPr="00C16D94">
        <w:rPr>
          <w:b/>
          <w:bCs/>
          <w:sz w:val="22"/>
          <w:szCs w:val="22"/>
        </w:rPr>
        <w:t>Environmental Science and Technology</w:t>
      </w:r>
      <w:r w:rsidRPr="003105AA">
        <w:rPr>
          <w:sz w:val="22"/>
          <w:szCs w:val="22"/>
        </w:rPr>
        <w:t xml:space="preserve">, 55 (20), pp. 13697-13708.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10.1021/acs.est.1c03830</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1</w:t>
      </w:r>
      <w:r w:rsidRPr="003105AA">
        <w:rPr>
          <w:sz w:val="22"/>
          <w:szCs w:val="22"/>
        </w:rPr>
        <w:t xml:space="preserve">) </w:t>
      </w:r>
      <w:r>
        <w:rPr>
          <w:sz w:val="22"/>
          <w:szCs w:val="22"/>
        </w:rPr>
        <w:t xml:space="preserve">   </w:t>
      </w:r>
      <w:r w:rsidRPr="003105AA">
        <w:rPr>
          <w:sz w:val="22"/>
          <w:szCs w:val="22"/>
        </w:rPr>
        <w:t xml:space="preserve">Boral, </w:t>
      </w:r>
      <w:proofErr w:type="gramStart"/>
      <w:r w:rsidRPr="003105AA">
        <w:rPr>
          <w:sz w:val="22"/>
          <w:szCs w:val="22"/>
        </w:rPr>
        <w:t>S.,</w:t>
      </w:r>
      <w:r w:rsidRPr="003105AA">
        <w:rPr>
          <w:b/>
          <w:bCs/>
          <w:sz w:val="22"/>
          <w:szCs w:val="22"/>
        </w:rPr>
        <w:t>*</w:t>
      </w:r>
      <w:proofErr w:type="gramEnd"/>
      <w:r w:rsidRPr="003105AA">
        <w:rPr>
          <w:sz w:val="22"/>
          <w:szCs w:val="22"/>
        </w:rPr>
        <w:t xml:space="preserve"> </w:t>
      </w:r>
      <w:proofErr w:type="spellStart"/>
      <w:r w:rsidRPr="003105AA">
        <w:rPr>
          <w:sz w:val="22"/>
          <w:szCs w:val="22"/>
        </w:rPr>
        <w:t>Peucker-Ehrenbrink</w:t>
      </w:r>
      <w:proofErr w:type="spellEnd"/>
      <w:r w:rsidRPr="003105AA">
        <w:rPr>
          <w:sz w:val="22"/>
          <w:szCs w:val="22"/>
        </w:rPr>
        <w:t xml:space="preserve">, B., Hemingway, J.D., Sen, I.S., </w:t>
      </w:r>
      <w:proofErr w:type="spellStart"/>
      <w:r w:rsidRPr="003105AA">
        <w:rPr>
          <w:sz w:val="22"/>
          <w:szCs w:val="22"/>
        </w:rPr>
        <w:t>Galy</w:t>
      </w:r>
      <w:proofErr w:type="spellEnd"/>
      <w:r w:rsidRPr="003105AA">
        <w:rPr>
          <w:sz w:val="22"/>
          <w:szCs w:val="22"/>
        </w:rPr>
        <w:t>, V., Fiske, G.J.</w:t>
      </w:r>
      <w:r>
        <w:rPr>
          <w:sz w:val="22"/>
          <w:szCs w:val="22"/>
        </w:rPr>
        <w:t xml:space="preserve"> </w:t>
      </w:r>
      <w:r w:rsidRPr="003105AA">
        <w:rPr>
          <w:sz w:val="22"/>
          <w:szCs w:val="22"/>
        </w:rPr>
        <w:t>Controls on Short-Term Dissolved 87Sr/86Sr Variations in Large Rivers: Evidence from the Ganga–Brahmaputra;</w:t>
      </w:r>
      <w:r>
        <w:rPr>
          <w:sz w:val="22"/>
          <w:szCs w:val="22"/>
        </w:rPr>
        <w:t xml:space="preserve"> </w:t>
      </w:r>
      <w:r w:rsidRPr="003105AA">
        <w:rPr>
          <w:sz w:val="22"/>
          <w:szCs w:val="22"/>
        </w:rPr>
        <w:t xml:space="preserve">(2021) </w:t>
      </w:r>
      <w:r w:rsidRPr="00C16D94">
        <w:rPr>
          <w:b/>
          <w:bCs/>
          <w:sz w:val="22"/>
          <w:szCs w:val="22"/>
        </w:rPr>
        <w:t>Earth and Planetary Science Letters</w:t>
      </w:r>
      <w:r w:rsidRPr="003105AA">
        <w:rPr>
          <w:sz w:val="22"/>
          <w:szCs w:val="22"/>
        </w:rPr>
        <w:t>, 566, art. no. 116958.</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10.1016/j.epsl.2021.116958</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(2</w:t>
      </w:r>
      <w:r>
        <w:rPr>
          <w:sz w:val="22"/>
          <w:szCs w:val="22"/>
        </w:rPr>
        <w:t>0</w:t>
      </w:r>
      <w:r w:rsidRPr="003105AA">
        <w:rPr>
          <w:sz w:val="22"/>
          <w:szCs w:val="22"/>
        </w:rPr>
        <w:t xml:space="preserve">) </w:t>
      </w:r>
      <w:r>
        <w:rPr>
          <w:sz w:val="22"/>
          <w:szCs w:val="22"/>
        </w:rPr>
        <w:t xml:space="preserve">    </w:t>
      </w:r>
      <w:r w:rsidRPr="003105AA">
        <w:rPr>
          <w:sz w:val="22"/>
          <w:szCs w:val="22"/>
        </w:rPr>
        <w:t xml:space="preserve">Mitra, </w:t>
      </w:r>
      <w:proofErr w:type="gramStart"/>
      <w:r w:rsidRPr="003105AA">
        <w:rPr>
          <w:sz w:val="22"/>
          <w:szCs w:val="22"/>
        </w:rPr>
        <w:t>A.,</w:t>
      </w:r>
      <w:r w:rsidRPr="003105AA">
        <w:rPr>
          <w:b/>
          <w:bCs/>
          <w:sz w:val="22"/>
          <w:szCs w:val="22"/>
        </w:rPr>
        <w:t>*</w:t>
      </w:r>
      <w:proofErr w:type="gramEnd"/>
      <w:r w:rsidRPr="003105AA">
        <w:rPr>
          <w:sz w:val="22"/>
          <w:szCs w:val="22"/>
        </w:rPr>
        <w:t xml:space="preserve"> Sen, I.S., </w:t>
      </w:r>
      <w:proofErr w:type="spellStart"/>
      <w:r w:rsidRPr="003105AA">
        <w:rPr>
          <w:sz w:val="22"/>
          <w:szCs w:val="22"/>
        </w:rPr>
        <w:t>Walkner</w:t>
      </w:r>
      <w:proofErr w:type="spellEnd"/>
      <w:r w:rsidRPr="003105AA">
        <w:rPr>
          <w:sz w:val="22"/>
          <w:szCs w:val="22"/>
        </w:rPr>
        <w:t>, C., Meisel, T.C.</w:t>
      </w:r>
      <w:r>
        <w:rPr>
          <w:sz w:val="22"/>
          <w:szCs w:val="22"/>
        </w:rPr>
        <w:t xml:space="preserve"> </w:t>
      </w:r>
      <w:r w:rsidRPr="003105AA">
        <w:rPr>
          <w:sz w:val="22"/>
          <w:szCs w:val="22"/>
        </w:rPr>
        <w:t xml:space="preserve">Simultaneous Determination of Platinum Group Elements and Rhenium Mass Fractions in Road Dust Samples using Isotope Dilution Inductively Coupled Plasma-Tandem Mass Spectrometry after Cation Exchange Separation; (2021) </w:t>
      </w:r>
      <w:proofErr w:type="spellStart"/>
      <w:r w:rsidRPr="00B20C5F">
        <w:rPr>
          <w:b/>
          <w:bCs/>
          <w:sz w:val="22"/>
          <w:szCs w:val="22"/>
        </w:rPr>
        <w:t>Spectrochimica</w:t>
      </w:r>
      <w:proofErr w:type="spellEnd"/>
      <w:r w:rsidRPr="00B20C5F">
        <w:rPr>
          <w:b/>
          <w:bCs/>
          <w:sz w:val="22"/>
          <w:szCs w:val="22"/>
        </w:rPr>
        <w:t xml:space="preserve"> Acta - Part B Atomic Spectroscopy</w:t>
      </w:r>
      <w:r w:rsidRPr="003105AA">
        <w:rPr>
          <w:sz w:val="22"/>
          <w:szCs w:val="22"/>
        </w:rPr>
        <w:t xml:space="preserve">, 177, art. no. 106052.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10.1016/j.sab.2020.106052</w:t>
      </w: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2020</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firstLine="90"/>
        <w:rPr>
          <w:sz w:val="22"/>
          <w:szCs w:val="22"/>
        </w:rPr>
      </w:pP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630"/>
        <w:rPr>
          <w:sz w:val="22"/>
          <w:szCs w:val="22"/>
        </w:rPr>
      </w:pPr>
      <w:r w:rsidRPr="003105AA">
        <w:rPr>
          <w:sz w:val="22"/>
          <w:szCs w:val="22"/>
        </w:rPr>
        <w:t>(1</w:t>
      </w:r>
      <w:r>
        <w:rPr>
          <w:sz w:val="22"/>
          <w:szCs w:val="22"/>
        </w:rPr>
        <w:t>9</w:t>
      </w:r>
      <w:r w:rsidRPr="003105AA">
        <w:rPr>
          <w:sz w:val="22"/>
          <w:szCs w:val="22"/>
        </w:rPr>
        <w:t xml:space="preserve">) </w:t>
      </w:r>
      <w:r>
        <w:rPr>
          <w:sz w:val="22"/>
          <w:szCs w:val="22"/>
        </w:rPr>
        <w:t xml:space="preserve">    </w:t>
      </w:r>
      <w:r w:rsidRPr="003105AA">
        <w:rPr>
          <w:sz w:val="22"/>
          <w:szCs w:val="22"/>
        </w:rPr>
        <w:t xml:space="preserve">Boral, </w:t>
      </w:r>
      <w:proofErr w:type="gramStart"/>
      <w:r w:rsidRPr="003105AA">
        <w:rPr>
          <w:sz w:val="22"/>
          <w:szCs w:val="22"/>
        </w:rPr>
        <w:t>S.,</w:t>
      </w:r>
      <w:r w:rsidRPr="003105AA">
        <w:rPr>
          <w:b/>
          <w:bCs/>
          <w:sz w:val="22"/>
          <w:szCs w:val="22"/>
        </w:rPr>
        <w:t>*</w:t>
      </w:r>
      <w:proofErr w:type="gramEnd"/>
      <w:r w:rsidRPr="003105AA">
        <w:rPr>
          <w:sz w:val="22"/>
          <w:szCs w:val="22"/>
        </w:rPr>
        <w:t xml:space="preserve"> Sen, I.S.</w:t>
      </w:r>
      <w:r>
        <w:rPr>
          <w:sz w:val="22"/>
          <w:szCs w:val="22"/>
        </w:rPr>
        <w:t xml:space="preserve"> </w:t>
      </w:r>
      <w:r w:rsidRPr="003105AA">
        <w:rPr>
          <w:sz w:val="22"/>
          <w:szCs w:val="22"/>
        </w:rPr>
        <w:t xml:space="preserve">Tracing 'Third Pole' Ice Meltwater Contribution to the Himalayan Rivers using Oxygen and Hydrogen Isotopes; (2020) </w:t>
      </w:r>
      <w:r w:rsidRPr="00B20C5F">
        <w:rPr>
          <w:b/>
          <w:bCs/>
          <w:sz w:val="22"/>
          <w:szCs w:val="22"/>
        </w:rPr>
        <w:t>Geochemical Perspectives Letters</w:t>
      </w:r>
      <w:r w:rsidRPr="003105AA">
        <w:rPr>
          <w:sz w:val="22"/>
          <w:szCs w:val="22"/>
        </w:rPr>
        <w:t xml:space="preserve">, 13, pp. 48-53.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sz w:val="22"/>
          <w:szCs w:val="22"/>
        </w:rPr>
      </w:pPr>
      <w:r w:rsidRPr="003105AA">
        <w:rPr>
          <w:sz w:val="22"/>
          <w:szCs w:val="22"/>
        </w:rPr>
        <w:t>DOI: 10.7185/geochemlet.2013</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540"/>
        <w:rPr>
          <w:sz w:val="22"/>
          <w:szCs w:val="22"/>
        </w:rPr>
      </w:pPr>
      <w:r w:rsidRPr="003105AA">
        <w:rPr>
          <w:sz w:val="22"/>
          <w:szCs w:val="22"/>
        </w:rPr>
        <w:t>(1</w:t>
      </w:r>
      <w:r>
        <w:rPr>
          <w:sz w:val="22"/>
          <w:szCs w:val="22"/>
        </w:rPr>
        <w:t>8</w:t>
      </w:r>
      <w:r w:rsidRPr="003105AA">
        <w:rPr>
          <w:sz w:val="22"/>
          <w:szCs w:val="22"/>
        </w:rPr>
        <w:t xml:space="preserve">) </w:t>
      </w:r>
      <w:r>
        <w:rPr>
          <w:sz w:val="22"/>
          <w:szCs w:val="22"/>
        </w:rPr>
        <w:t xml:space="preserve">  </w:t>
      </w:r>
      <w:r w:rsidRPr="003105AA">
        <w:rPr>
          <w:sz w:val="22"/>
          <w:szCs w:val="22"/>
        </w:rPr>
        <w:t>Nizam, S.,</w:t>
      </w:r>
      <w:r w:rsidRPr="003105AA">
        <w:rPr>
          <w:b/>
          <w:bCs/>
          <w:sz w:val="22"/>
          <w:szCs w:val="22"/>
        </w:rPr>
        <w:t xml:space="preserve"> *</w:t>
      </w:r>
      <w:r w:rsidRPr="003105AA">
        <w:rPr>
          <w:sz w:val="22"/>
          <w:szCs w:val="22"/>
        </w:rPr>
        <w:t xml:space="preserve"> Sen, I.S., </w:t>
      </w:r>
      <w:proofErr w:type="spellStart"/>
      <w:r w:rsidRPr="003105AA">
        <w:rPr>
          <w:sz w:val="22"/>
          <w:szCs w:val="22"/>
        </w:rPr>
        <w:t>Vinoj</w:t>
      </w:r>
      <w:proofErr w:type="spellEnd"/>
      <w:r w:rsidRPr="003105AA">
        <w:rPr>
          <w:sz w:val="22"/>
          <w:szCs w:val="22"/>
        </w:rPr>
        <w:t xml:space="preserve">, V., </w:t>
      </w:r>
      <w:proofErr w:type="spellStart"/>
      <w:r w:rsidRPr="003105AA">
        <w:rPr>
          <w:sz w:val="22"/>
          <w:szCs w:val="22"/>
        </w:rPr>
        <w:t>Galy</w:t>
      </w:r>
      <w:proofErr w:type="spellEnd"/>
      <w:r w:rsidRPr="003105AA">
        <w:rPr>
          <w:sz w:val="22"/>
          <w:szCs w:val="22"/>
        </w:rPr>
        <w:t xml:space="preserve">, V., Selby, D., Azam, M.F., Pandey, S.K., Creaser, R.A., Agarwal, A.K., Singh, A.P., </w:t>
      </w:r>
      <w:proofErr w:type="spellStart"/>
      <w:r w:rsidRPr="003105AA">
        <w:rPr>
          <w:sz w:val="22"/>
          <w:szCs w:val="22"/>
        </w:rPr>
        <w:t>Bizimis</w:t>
      </w:r>
      <w:proofErr w:type="spellEnd"/>
      <w:r w:rsidRPr="003105AA">
        <w:rPr>
          <w:sz w:val="22"/>
          <w:szCs w:val="22"/>
        </w:rPr>
        <w:t>, M.</w:t>
      </w:r>
      <w:r>
        <w:rPr>
          <w:sz w:val="22"/>
          <w:szCs w:val="22"/>
        </w:rPr>
        <w:t xml:space="preserve"> </w:t>
      </w:r>
      <w:r w:rsidRPr="003105AA">
        <w:rPr>
          <w:sz w:val="22"/>
          <w:szCs w:val="22"/>
        </w:rPr>
        <w:t>Biomass-Derived Provenance Dominates Glacial Surface Organic Carbon in the Western Himalaya; (2020)</w:t>
      </w:r>
      <w:r>
        <w:rPr>
          <w:sz w:val="22"/>
          <w:szCs w:val="22"/>
        </w:rPr>
        <w:t xml:space="preserve"> </w:t>
      </w:r>
      <w:r w:rsidRPr="00B20C5F">
        <w:rPr>
          <w:b/>
          <w:bCs/>
          <w:sz w:val="22"/>
          <w:szCs w:val="22"/>
        </w:rPr>
        <w:t>Environmental Science and Technology</w:t>
      </w:r>
      <w:r w:rsidRPr="003105AA">
        <w:rPr>
          <w:sz w:val="22"/>
          <w:szCs w:val="22"/>
        </w:rPr>
        <w:t xml:space="preserve">, 54 (14), pp. 8612-8621.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firstLine="90"/>
        <w:rPr>
          <w:sz w:val="22"/>
          <w:szCs w:val="22"/>
        </w:rPr>
      </w:pPr>
      <w:r w:rsidRPr="003105AA">
        <w:rPr>
          <w:sz w:val="22"/>
          <w:szCs w:val="22"/>
        </w:rPr>
        <w:t>DOI: 10.1021/acs.est.0c02710</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hanging="630"/>
        <w:rPr>
          <w:sz w:val="22"/>
          <w:szCs w:val="22"/>
        </w:rPr>
      </w:pPr>
      <w:r w:rsidRPr="003105AA">
        <w:rPr>
          <w:sz w:val="22"/>
          <w:szCs w:val="22"/>
        </w:rPr>
        <w:t>(1</w:t>
      </w:r>
      <w:r>
        <w:rPr>
          <w:sz w:val="22"/>
          <w:szCs w:val="22"/>
        </w:rPr>
        <w:t>7</w:t>
      </w:r>
      <w:r w:rsidRPr="003105AA">
        <w:rPr>
          <w:sz w:val="22"/>
          <w:szCs w:val="22"/>
        </w:rPr>
        <w:t xml:space="preserve">) </w:t>
      </w:r>
      <w:r>
        <w:rPr>
          <w:sz w:val="22"/>
          <w:szCs w:val="22"/>
        </w:rPr>
        <w:t xml:space="preserve">    </w:t>
      </w:r>
      <w:r w:rsidRPr="003105AA">
        <w:rPr>
          <w:sz w:val="22"/>
          <w:szCs w:val="22"/>
        </w:rPr>
        <w:t xml:space="preserve">Shukla, </w:t>
      </w:r>
      <w:proofErr w:type="gramStart"/>
      <w:r w:rsidRPr="003105AA">
        <w:rPr>
          <w:sz w:val="22"/>
          <w:szCs w:val="22"/>
        </w:rPr>
        <w:t>T.,</w:t>
      </w:r>
      <w:r w:rsidRPr="003105AA">
        <w:rPr>
          <w:bCs/>
          <w:sz w:val="22"/>
          <w:szCs w:val="22"/>
        </w:rPr>
        <w:t>*</w:t>
      </w:r>
      <w:proofErr w:type="gramEnd"/>
      <w:r w:rsidRPr="003105AA">
        <w:rPr>
          <w:bCs/>
          <w:sz w:val="22"/>
          <w:szCs w:val="22"/>
        </w:rPr>
        <w:t xml:space="preserve">* </w:t>
      </w:r>
      <w:proofErr w:type="spellStart"/>
      <w:r w:rsidRPr="003105AA">
        <w:rPr>
          <w:sz w:val="22"/>
          <w:szCs w:val="22"/>
        </w:rPr>
        <w:t>Sundriyal</w:t>
      </w:r>
      <w:proofErr w:type="spellEnd"/>
      <w:r w:rsidRPr="003105AA">
        <w:rPr>
          <w:sz w:val="22"/>
          <w:szCs w:val="22"/>
        </w:rPr>
        <w:t>, S., Sen, I.S.</w:t>
      </w:r>
      <w:r>
        <w:rPr>
          <w:sz w:val="22"/>
          <w:szCs w:val="22"/>
        </w:rPr>
        <w:t xml:space="preserve"> </w:t>
      </w:r>
      <w:r w:rsidRPr="003105AA">
        <w:rPr>
          <w:sz w:val="22"/>
          <w:szCs w:val="22"/>
        </w:rPr>
        <w:t>Contemporary Inorganic Carbon Fluxes from Rapidly Changing Glacierized Watersheds of the Himalaya;</w:t>
      </w:r>
      <w:r>
        <w:rPr>
          <w:sz w:val="22"/>
          <w:szCs w:val="22"/>
        </w:rPr>
        <w:t xml:space="preserve"> </w:t>
      </w:r>
      <w:r w:rsidRPr="003105AA">
        <w:rPr>
          <w:sz w:val="22"/>
          <w:szCs w:val="22"/>
        </w:rPr>
        <w:t xml:space="preserve">(2020) </w:t>
      </w:r>
      <w:r w:rsidRPr="00B20C5F">
        <w:rPr>
          <w:b/>
          <w:bCs/>
          <w:sz w:val="22"/>
          <w:szCs w:val="22"/>
        </w:rPr>
        <w:t>Journal of Hydrology</w:t>
      </w:r>
      <w:r w:rsidRPr="003105AA">
        <w:rPr>
          <w:sz w:val="22"/>
          <w:szCs w:val="22"/>
        </w:rPr>
        <w:t xml:space="preserve">, 587, art. no. 124972.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sz w:val="22"/>
          <w:szCs w:val="22"/>
        </w:rPr>
      </w:pPr>
      <w:r w:rsidRPr="003105AA">
        <w:rPr>
          <w:sz w:val="22"/>
          <w:szCs w:val="22"/>
        </w:rPr>
        <w:t>DOI: 10.1016/j.jhydrol.2020.124972</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w:t>
      </w:r>
      <w:r>
        <w:rPr>
          <w:sz w:val="22"/>
          <w:szCs w:val="22"/>
        </w:rPr>
        <w:t>16</w:t>
      </w:r>
      <w:r w:rsidRPr="003105AA">
        <w:rPr>
          <w:sz w:val="22"/>
          <w:szCs w:val="22"/>
        </w:rPr>
        <w:t xml:space="preserve">) </w:t>
      </w:r>
      <w:r>
        <w:rPr>
          <w:sz w:val="22"/>
          <w:szCs w:val="22"/>
        </w:rPr>
        <w:t xml:space="preserve">    </w:t>
      </w:r>
      <w:r w:rsidRPr="003105AA">
        <w:rPr>
          <w:sz w:val="22"/>
          <w:szCs w:val="22"/>
        </w:rPr>
        <w:t xml:space="preserve">Boral, </w:t>
      </w:r>
      <w:proofErr w:type="gramStart"/>
      <w:r w:rsidRPr="003105AA">
        <w:rPr>
          <w:sz w:val="22"/>
          <w:szCs w:val="22"/>
        </w:rPr>
        <w:t>S.,</w:t>
      </w:r>
      <w:r w:rsidRPr="003105AA">
        <w:rPr>
          <w:b/>
          <w:bCs/>
          <w:sz w:val="22"/>
          <w:szCs w:val="22"/>
        </w:rPr>
        <w:t>*</w:t>
      </w:r>
      <w:proofErr w:type="gramEnd"/>
      <w:r w:rsidRPr="003105AA">
        <w:rPr>
          <w:sz w:val="22"/>
          <w:szCs w:val="22"/>
        </w:rPr>
        <w:t xml:space="preserve"> Sen, I.S., Tripathi, A., Sharma, B., Dhar, S.</w:t>
      </w:r>
      <w:r>
        <w:rPr>
          <w:sz w:val="22"/>
          <w:szCs w:val="22"/>
        </w:rPr>
        <w:t xml:space="preserve"> </w:t>
      </w:r>
      <w:r w:rsidRPr="003105AA">
        <w:rPr>
          <w:sz w:val="22"/>
          <w:szCs w:val="22"/>
        </w:rPr>
        <w:t xml:space="preserve">Tracking Dissolved Trace and Heavy Metals in the Ganga River from Source to Sink: A Baseline to Judge Future Changes; (2020) </w:t>
      </w:r>
      <w:r w:rsidRPr="00B20C5F">
        <w:rPr>
          <w:b/>
          <w:bCs/>
          <w:sz w:val="22"/>
          <w:szCs w:val="22"/>
        </w:rPr>
        <w:t>Geochemistry, Geophysics, Geosystems</w:t>
      </w:r>
      <w:r w:rsidRPr="003105AA">
        <w:rPr>
          <w:sz w:val="22"/>
          <w:szCs w:val="22"/>
        </w:rPr>
        <w:t xml:space="preserve">, 21 (10), art. no. e2020GC009203.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10.1029/2020GC009203</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2019</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lastRenderedPageBreak/>
        <w:t xml:space="preserve">(15) </w:t>
      </w:r>
      <w:r>
        <w:rPr>
          <w:sz w:val="22"/>
          <w:szCs w:val="22"/>
        </w:rPr>
        <w:t xml:space="preserve">  </w:t>
      </w:r>
      <w:r w:rsidRPr="003105AA">
        <w:rPr>
          <w:sz w:val="22"/>
          <w:szCs w:val="22"/>
        </w:rPr>
        <w:t xml:space="preserve">Boral, </w:t>
      </w:r>
      <w:proofErr w:type="gramStart"/>
      <w:r w:rsidRPr="003105AA">
        <w:rPr>
          <w:sz w:val="22"/>
          <w:szCs w:val="22"/>
        </w:rPr>
        <w:t>S.,</w:t>
      </w:r>
      <w:r w:rsidRPr="003105AA">
        <w:rPr>
          <w:b/>
          <w:bCs/>
          <w:sz w:val="22"/>
          <w:szCs w:val="22"/>
        </w:rPr>
        <w:t>*</w:t>
      </w:r>
      <w:proofErr w:type="gramEnd"/>
      <w:r w:rsidRPr="003105AA">
        <w:rPr>
          <w:sz w:val="22"/>
          <w:szCs w:val="22"/>
        </w:rPr>
        <w:t xml:space="preserve"> Sen, I.S., Ghosal, D., </w:t>
      </w:r>
      <w:proofErr w:type="spellStart"/>
      <w:r w:rsidRPr="003105AA">
        <w:rPr>
          <w:sz w:val="22"/>
          <w:szCs w:val="22"/>
        </w:rPr>
        <w:t>Peucker-Ehrenbrink</w:t>
      </w:r>
      <w:proofErr w:type="spellEnd"/>
      <w:r w:rsidRPr="003105AA">
        <w:rPr>
          <w:sz w:val="22"/>
          <w:szCs w:val="22"/>
        </w:rPr>
        <w:t>, B., Hemingway, J.D.</w:t>
      </w:r>
      <w:r>
        <w:rPr>
          <w:sz w:val="22"/>
          <w:szCs w:val="22"/>
        </w:rPr>
        <w:t xml:space="preserve"> </w:t>
      </w:r>
      <w:r w:rsidRPr="003105AA">
        <w:rPr>
          <w:sz w:val="22"/>
          <w:szCs w:val="22"/>
        </w:rPr>
        <w:t>Stable Water Isotope Modeling Reveals Spatio-Temporal Variability of Glacier Meltwater Contributions to Ganges River headwaters;</w:t>
      </w:r>
      <w:r>
        <w:rPr>
          <w:sz w:val="22"/>
          <w:szCs w:val="22"/>
        </w:rPr>
        <w:t xml:space="preserve"> </w:t>
      </w:r>
      <w:r w:rsidRPr="003105AA">
        <w:rPr>
          <w:sz w:val="22"/>
          <w:szCs w:val="22"/>
        </w:rPr>
        <w:t xml:space="preserve">(2019) </w:t>
      </w:r>
      <w:r w:rsidRPr="00B20C5F">
        <w:rPr>
          <w:b/>
          <w:bCs/>
          <w:sz w:val="22"/>
          <w:szCs w:val="22"/>
        </w:rPr>
        <w:t>Journal of Hydrology</w:t>
      </w:r>
      <w:r w:rsidRPr="003105AA">
        <w:rPr>
          <w:sz w:val="22"/>
          <w:szCs w:val="22"/>
        </w:rPr>
        <w:t xml:space="preserve">, 577, art. no. 123983.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10.1016/j.jhydrol.2019.123983</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(1</w:t>
      </w:r>
      <w:r>
        <w:rPr>
          <w:sz w:val="22"/>
          <w:szCs w:val="22"/>
        </w:rPr>
        <w:t>4</w:t>
      </w:r>
      <w:r w:rsidRPr="003105AA">
        <w:rPr>
          <w:sz w:val="22"/>
          <w:szCs w:val="22"/>
        </w:rPr>
        <w:t xml:space="preserve">) </w:t>
      </w:r>
      <w:r>
        <w:rPr>
          <w:sz w:val="22"/>
          <w:szCs w:val="22"/>
        </w:rPr>
        <w:t xml:space="preserve">  </w:t>
      </w:r>
      <w:r w:rsidRPr="003105AA">
        <w:rPr>
          <w:sz w:val="22"/>
          <w:szCs w:val="22"/>
        </w:rPr>
        <w:t xml:space="preserve">Hemingway, J.D., Spencer, R.G.M., Podgorski, D.C., Zito, P., Sen, I.S., </w:t>
      </w:r>
      <w:proofErr w:type="spellStart"/>
      <w:r w:rsidRPr="003105AA">
        <w:rPr>
          <w:sz w:val="22"/>
          <w:szCs w:val="22"/>
        </w:rPr>
        <w:t>Galy</w:t>
      </w:r>
      <w:proofErr w:type="spellEnd"/>
      <w:r w:rsidRPr="003105AA">
        <w:rPr>
          <w:sz w:val="22"/>
          <w:szCs w:val="22"/>
        </w:rPr>
        <w:t>, V.V.</w:t>
      </w:r>
      <w:r>
        <w:rPr>
          <w:sz w:val="22"/>
          <w:szCs w:val="22"/>
        </w:rPr>
        <w:t xml:space="preserve"> </w:t>
      </w:r>
      <w:r w:rsidRPr="003105AA">
        <w:rPr>
          <w:sz w:val="22"/>
          <w:szCs w:val="22"/>
        </w:rPr>
        <w:t xml:space="preserve">Glacier Meltwater and Monsoon Precipitation Drive Upper Ganges Basin Dissolved Organic Matter Composition; (2019) </w:t>
      </w:r>
      <w:r w:rsidRPr="00B20C5F">
        <w:rPr>
          <w:b/>
          <w:bCs/>
          <w:sz w:val="22"/>
          <w:szCs w:val="22"/>
        </w:rPr>
        <w:t>Geochimica et Cosmochimica Acta</w:t>
      </w:r>
      <w:r w:rsidRPr="003105AA">
        <w:rPr>
          <w:sz w:val="22"/>
          <w:szCs w:val="22"/>
        </w:rPr>
        <w:t xml:space="preserve">, 244, pp. 216-228.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10.1016/j.gca.2018.10.012</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(1</w:t>
      </w:r>
      <w:r>
        <w:rPr>
          <w:sz w:val="22"/>
          <w:szCs w:val="22"/>
        </w:rPr>
        <w:t>3</w:t>
      </w:r>
      <w:r w:rsidRPr="003105AA">
        <w:rPr>
          <w:sz w:val="22"/>
          <w:szCs w:val="22"/>
        </w:rPr>
        <w:t xml:space="preserve">) </w:t>
      </w:r>
      <w:r>
        <w:rPr>
          <w:sz w:val="22"/>
          <w:szCs w:val="22"/>
        </w:rPr>
        <w:t xml:space="preserve">  </w:t>
      </w:r>
      <w:r w:rsidRPr="003105AA">
        <w:rPr>
          <w:sz w:val="22"/>
          <w:szCs w:val="22"/>
        </w:rPr>
        <w:t xml:space="preserve">Wu, F., Owens, J.D., Huang, T., Sarafian, A., Huang, K.-F., Sen, I.S., Horner, T.J., </w:t>
      </w:r>
      <w:proofErr w:type="spellStart"/>
      <w:r w:rsidRPr="003105AA">
        <w:rPr>
          <w:sz w:val="22"/>
          <w:szCs w:val="22"/>
        </w:rPr>
        <w:t>Blusztajn</w:t>
      </w:r>
      <w:proofErr w:type="spellEnd"/>
      <w:r w:rsidRPr="003105AA">
        <w:rPr>
          <w:sz w:val="22"/>
          <w:szCs w:val="22"/>
        </w:rPr>
        <w:t>, J., Morton, P., Nielsen, S.G.</w:t>
      </w:r>
      <w:r>
        <w:rPr>
          <w:sz w:val="22"/>
          <w:szCs w:val="22"/>
        </w:rPr>
        <w:t xml:space="preserve"> </w:t>
      </w:r>
      <w:r w:rsidRPr="003105AA">
        <w:rPr>
          <w:sz w:val="22"/>
          <w:szCs w:val="22"/>
        </w:rPr>
        <w:t xml:space="preserve">Vanadium isotope composition of seawater; (2019) </w:t>
      </w:r>
      <w:r w:rsidRPr="00B20C5F">
        <w:rPr>
          <w:b/>
          <w:bCs/>
          <w:sz w:val="22"/>
          <w:szCs w:val="22"/>
        </w:rPr>
        <w:t>Geochimica et Cosmochimica Acta</w:t>
      </w:r>
      <w:r w:rsidRPr="003105AA">
        <w:rPr>
          <w:sz w:val="22"/>
          <w:szCs w:val="22"/>
        </w:rPr>
        <w:t>, 244, pp. 403-415. DOI: 10.1016/j.gca.2018.10.010</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2018</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(1</w:t>
      </w:r>
      <w:r>
        <w:rPr>
          <w:sz w:val="22"/>
          <w:szCs w:val="22"/>
        </w:rPr>
        <w:t>2</w:t>
      </w:r>
      <w:r w:rsidRPr="003105AA">
        <w:rPr>
          <w:sz w:val="22"/>
          <w:szCs w:val="22"/>
        </w:rPr>
        <w:t xml:space="preserve">) </w:t>
      </w:r>
      <w:r>
        <w:rPr>
          <w:sz w:val="22"/>
          <w:szCs w:val="22"/>
        </w:rPr>
        <w:t xml:space="preserve">    </w:t>
      </w:r>
      <w:r w:rsidRPr="003105AA">
        <w:rPr>
          <w:sz w:val="22"/>
          <w:szCs w:val="22"/>
        </w:rPr>
        <w:t xml:space="preserve">Sen, I.S., Boral, </w:t>
      </w:r>
      <w:proofErr w:type="gramStart"/>
      <w:r w:rsidRPr="003105AA">
        <w:rPr>
          <w:sz w:val="22"/>
          <w:szCs w:val="22"/>
        </w:rPr>
        <w:t>S.,</w:t>
      </w:r>
      <w:r w:rsidRPr="003105AA">
        <w:rPr>
          <w:b/>
          <w:bCs/>
          <w:sz w:val="22"/>
          <w:szCs w:val="22"/>
        </w:rPr>
        <w:t>*</w:t>
      </w:r>
      <w:proofErr w:type="gramEnd"/>
      <w:r w:rsidRPr="003105AA">
        <w:rPr>
          <w:sz w:val="22"/>
          <w:szCs w:val="22"/>
        </w:rPr>
        <w:t xml:space="preserve"> Ranjan, S.,</w:t>
      </w:r>
      <w:r w:rsidRPr="003105AA">
        <w:rPr>
          <w:rFonts w:eastAsia="MS Gothic"/>
          <w:b/>
          <w:color w:val="000000"/>
          <w:sz w:val="22"/>
          <w:szCs w:val="22"/>
          <w:vertAlign w:val="superscript"/>
        </w:rPr>
        <w:t>‡</w:t>
      </w:r>
      <w:r w:rsidRPr="003105AA">
        <w:rPr>
          <w:sz w:val="22"/>
          <w:szCs w:val="22"/>
        </w:rPr>
        <w:t xml:space="preserve"> Tandon, S.K.</w:t>
      </w:r>
      <w:r>
        <w:rPr>
          <w:sz w:val="22"/>
          <w:szCs w:val="22"/>
        </w:rPr>
        <w:t xml:space="preserve"> </w:t>
      </w:r>
      <w:r w:rsidRPr="003105AA">
        <w:rPr>
          <w:sz w:val="22"/>
          <w:szCs w:val="22"/>
        </w:rPr>
        <w:t xml:space="preserve">Small but Important: The Role of Small Floodplain Tributaries to River Nutrient Budgets; (2018) </w:t>
      </w:r>
      <w:r w:rsidRPr="00B20C5F">
        <w:rPr>
          <w:b/>
          <w:bCs/>
          <w:sz w:val="22"/>
          <w:szCs w:val="22"/>
        </w:rPr>
        <w:t>ACS Earth and Space Chemistry</w:t>
      </w:r>
      <w:r w:rsidRPr="003105AA">
        <w:rPr>
          <w:sz w:val="22"/>
          <w:szCs w:val="22"/>
        </w:rPr>
        <w:t xml:space="preserve">, 2 (1), pp. 64-71.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10.1021/acsearthspacechem.7b00112</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630"/>
        <w:rPr>
          <w:sz w:val="22"/>
          <w:szCs w:val="22"/>
        </w:rPr>
      </w:pPr>
      <w:r w:rsidRPr="003105AA">
        <w:rPr>
          <w:sz w:val="22"/>
          <w:szCs w:val="22"/>
        </w:rPr>
        <w:t>(1</w:t>
      </w:r>
      <w:r>
        <w:rPr>
          <w:sz w:val="22"/>
          <w:szCs w:val="22"/>
        </w:rPr>
        <w:t>1</w:t>
      </w:r>
      <w:r w:rsidRPr="003105AA">
        <w:rPr>
          <w:sz w:val="22"/>
          <w:szCs w:val="22"/>
        </w:rPr>
        <w:t xml:space="preserve">) </w:t>
      </w:r>
      <w:r>
        <w:rPr>
          <w:sz w:val="22"/>
          <w:szCs w:val="22"/>
        </w:rPr>
        <w:t xml:space="preserve">   </w:t>
      </w:r>
      <w:r w:rsidRPr="003105AA">
        <w:rPr>
          <w:sz w:val="22"/>
          <w:szCs w:val="22"/>
        </w:rPr>
        <w:t xml:space="preserve">Nizam, </w:t>
      </w:r>
      <w:proofErr w:type="gramStart"/>
      <w:r w:rsidRPr="003105AA">
        <w:rPr>
          <w:sz w:val="22"/>
          <w:szCs w:val="22"/>
        </w:rPr>
        <w:t>S.,</w:t>
      </w:r>
      <w:r w:rsidRPr="003105AA">
        <w:rPr>
          <w:rFonts w:eastAsia="MS Gothic"/>
          <w:b/>
          <w:color w:val="000000"/>
          <w:sz w:val="22"/>
          <w:szCs w:val="22"/>
          <w:vertAlign w:val="superscript"/>
        </w:rPr>
        <w:t>‡</w:t>
      </w:r>
      <w:proofErr w:type="gramEnd"/>
      <w:r w:rsidRPr="003105AA">
        <w:rPr>
          <w:sz w:val="22"/>
          <w:szCs w:val="22"/>
        </w:rPr>
        <w:t xml:space="preserve"> Sen, I.S.</w:t>
      </w:r>
      <w:r>
        <w:rPr>
          <w:sz w:val="22"/>
          <w:szCs w:val="22"/>
        </w:rPr>
        <w:t xml:space="preserve"> </w:t>
      </w:r>
      <w:r w:rsidRPr="003105AA">
        <w:rPr>
          <w:sz w:val="22"/>
          <w:szCs w:val="22"/>
        </w:rPr>
        <w:t xml:space="preserve">Effect of Southwest Monsoon Withdrawal on Mass Loading and Chemical Characteristics of Aerosols in an Urban City over the Indo-Gangetic Basin; (2018) </w:t>
      </w:r>
      <w:r w:rsidRPr="00B20C5F">
        <w:rPr>
          <w:b/>
          <w:bCs/>
          <w:sz w:val="22"/>
          <w:szCs w:val="22"/>
        </w:rPr>
        <w:t>ACS Earth and Space Chemistry</w:t>
      </w:r>
      <w:r w:rsidRPr="003105AA">
        <w:rPr>
          <w:sz w:val="22"/>
          <w:szCs w:val="22"/>
        </w:rPr>
        <w:t>, 2 (4), pp. 347-355. DOI: 10.1021/acsearthspacechem.7b00140</w:t>
      </w: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jc w:val="center"/>
        <w:rPr>
          <w:b/>
          <w:bCs/>
          <w:sz w:val="22"/>
          <w:szCs w:val="22"/>
        </w:rPr>
      </w:pPr>
      <w:r w:rsidRPr="003105AA">
        <w:rPr>
          <w:b/>
          <w:bCs/>
          <w:sz w:val="22"/>
          <w:szCs w:val="22"/>
        </w:rPr>
        <w:t>2017</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 xml:space="preserve">(10)  </w:t>
      </w:r>
      <w:r>
        <w:rPr>
          <w:sz w:val="22"/>
          <w:szCs w:val="22"/>
        </w:rPr>
        <w:t xml:space="preserve"> </w:t>
      </w:r>
      <w:r w:rsidRPr="003105AA">
        <w:rPr>
          <w:sz w:val="22"/>
          <w:szCs w:val="22"/>
        </w:rPr>
        <w:t xml:space="preserve">Mitra, </w:t>
      </w:r>
      <w:proofErr w:type="gramStart"/>
      <w:r w:rsidRPr="003105AA">
        <w:rPr>
          <w:sz w:val="22"/>
          <w:szCs w:val="22"/>
        </w:rPr>
        <w:t>A.,</w:t>
      </w:r>
      <w:r w:rsidRPr="003105AA">
        <w:rPr>
          <w:b/>
          <w:bCs/>
          <w:sz w:val="22"/>
          <w:szCs w:val="22"/>
        </w:rPr>
        <w:t>*</w:t>
      </w:r>
      <w:proofErr w:type="gramEnd"/>
      <w:r w:rsidRPr="003105AA">
        <w:rPr>
          <w:sz w:val="22"/>
          <w:szCs w:val="22"/>
        </w:rPr>
        <w:t xml:space="preserve"> Sen, I.S.</w:t>
      </w:r>
      <w:r>
        <w:rPr>
          <w:sz w:val="22"/>
          <w:szCs w:val="22"/>
        </w:rPr>
        <w:t xml:space="preserve"> </w:t>
      </w:r>
      <w:r w:rsidRPr="003105AA">
        <w:rPr>
          <w:sz w:val="22"/>
          <w:szCs w:val="22"/>
        </w:rPr>
        <w:t xml:space="preserve">Anthrobiogeochemical Platinum, Palladium and Rhodium Cycles of Earth: Emerging Environmental Contamination; (2017) </w:t>
      </w:r>
      <w:r w:rsidRPr="00B20C5F">
        <w:rPr>
          <w:b/>
          <w:bCs/>
          <w:sz w:val="22"/>
          <w:szCs w:val="22"/>
        </w:rPr>
        <w:t>Geochimica et Cosmochimica Acta</w:t>
      </w:r>
      <w:r w:rsidRPr="003105AA">
        <w:rPr>
          <w:sz w:val="22"/>
          <w:szCs w:val="22"/>
        </w:rPr>
        <w:t xml:space="preserve">, 216, pp. 417-432.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10.1016/j.gca.2017.08.025</w:t>
      </w: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b/>
          <w:bCs/>
          <w:sz w:val="22"/>
          <w:szCs w:val="22"/>
        </w:rPr>
      </w:pPr>
      <w:r w:rsidRPr="003105AA">
        <w:rPr>
          <w:b/>
          <w:bCs/>
          <w:sz w:val="22"/>
          <w:szCs w:val="22"/>
        </w:rPr>
        <w:t>2016</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rStyle w:val="Hyperlink"/>
          <w:rFonts w:eastAsiaTheme="minorEastAsia"/>
          <w:color w:val="000000" w:themeColor="text1"/>
          <w:sz w:val="22"/>
          <w:szCs w:val="22"/>
        </w:rPr>
      </w:pPr>
      <w:r w:rsidRPr="003105AA">
        <w:rPr>
          <w:rStyle w:val="apple-converted-space"/>
          <w:rFonts w:eastAsiaTheme="majorEastAsia"/>
          <w:sz w:val="22"/>
          <w:szCs w:val="22"/>
          <w:bdr w:val="none" w:sz="0" w:space="0" w:color="auto" w:frame="1"/>
        </w:rPr>
        <w:t>(</w:t>
      </w:r>
      <w:r>
        <w:rPr>
          <w:rStyle w:val="apple-converted-space"/>
          <w:rFonts w:eastAsiaTheme="majorEastAsia"/>
          <w:sz w:val="22"/>
          <w:szCs w:val="22"/>
          <w:bdr w:val="none" w:sz="0" w:space="0" w:color="auto" w:frame="1"/>
        </w:rPr>
        <w:t>9</w:t>
      </w:r>
      <w:r w:rsidRPr="003105AA">
        <w:rPr>
          <w:rStyle w:val="apple-converted-space"/>
          <w:rFonts w:eastAsiaTheme="majorEastAsia"/>
          <w:sz w:val="22"/>
          <w:szCs w:val="22"/>
          <w:bdr w:val="none" w:sz="0" w:space="0" w:color="auto" w:frame="1"/>
        </w:rPr>
        <w:t xml:space="preserve">)  </w:t>
      </w:r>
      <w:r>
        <w:rPr>
          <w:rStyle w:val="apple-converted-space"/>
          <w:rFonts w:eastAsiaTheme="majorEastAsia"/>
          <w:sz w:val="22"/>
          <w:szCs w:val="22"/>
          <w:bdr w:val="none" w:sz="0" w:space="0" w:color="auto" w:frame="1"/>
        </w:rPr>
        <w:t xml:space="preserve">   </w:t>
      </w:r>
      <w:r w:rsidRPr="003105AA">
        <w:rPr>
          <w:sz w:val="22"/>
          <w:szCs w:val="22"/>
        </w:rPr>
        <w:t>Sen, G., Hames, W.E., Paul, D.K., Biswas, S.K., Ray, A.,</w:t>
      </w:r>
      <w:r w:rsidRPr="003105AA">
        <w:rPr>
          <w:rStyle w:val="apple-converted-space"/>
          <w:rFonts w:eastAsiaTheme="majorEastAsia"/>
          <w:sz w:val="22"/>
          <w:szCs w:val="22"/>
        </w:rPr>
        <w:t xml:space="preserve"> </w:t>
      </w:r>
      <w:r w:rsidRPr="003105AA">
        <w:rPr>
          <w:rStyle w:val="Strong"/>
          <w:rFonts w:eastAsiaTheme="majorEastAsia"/>
          <w:sz w:val="22"/>
          <w:szCs w:val="22"/>
          <w:bdr w:val="none" w:sz="0" w:space="0" w:color="auto" w:frame="1"/>
        </w:rPr>
        <w:t>Sen, I.S</w:t>
      </w:r>
      <w:r w:rsidRPr="003105AA">
        <w:rPr>
          <w:sz w:val="22"/>
          <w:szCs w:val="22"/>
        </w:rPr>
        <w:t>. Pre-Deccan and Deccan Magmatism in Kutch, India: Implications of New </w:t>
      </w:r>
      <w:r w:rsidRPr="003105AA">
        <w:rPr>
          <w:sz w:val="22"/>
          <w:szCs w:val="22"/>
          <w:vertAlign w:val="superscript"/>
        </w:rPr>
        <w:t>40</w:t>
      </w:r>
      <w:r w:rsidRPr="003105AA">
        <w:rPr>
          <w:sz w:val="22"/>
          <w:szCs w:val="22"/>
        </w:rPr>
        <w:t>Ar/</w:t>
      </w:r>
      <w:r w:rsidRPr="003105AA">
        <w:rPr>
          <w:sz w:val="22"/>
          <w:szCs w:val="22"/>
          <w:vertAlign w:val="superscript"/>
        </w:rPr>
        <w:t>39</w:t>
      </w:r>
      <w:r w:rsidRPr="003105AA">
        <w:rPr>
          <w:sz w:val="22"/>
          <w:szCs w:val="22"/>
        </w:rPr>
        <w:t xml:space="preserve">Ar Ages of Intrusions; (2016) </w:t>
      </w:r>
      <w:r w:rsidRPr="003105AA">
        <w:rPr>
          <w:rStyle w:val="Strong"/>
          <w:rFonts w:eastAsiaTheme="majorEastAsia"/>
          <w:sz w:val="22"/>
          <w:szCs w:val="22"/>
          <w:bdr w:val="none" w:sz="0" w:space="0" w:color="auto" w:frame="1"/>
        </w:rPr>
        <w:t>Journal of Geological Society of India</w:t>
      </w:r>
      <w:r w:rsidRPr="003105AA">
        <w:rPr>
          <w:sz w:val="22"/>
          <w:szCs w:val="22"/>
        </w:rPr>
        <w:t>, 6</w:t>
      </w:r>
      <w:r w:rsidRPr="003105AA">
        <w:rPr>
          <w:i/>
          <w:iCs/>
          <w:sz w:val="22"/>
          <w:szCs w:val="22"/>
        </w:rPr>
        <w:t>.</w:t>
      </w:r>
      <w:r>
        <w:rPr>
          <w:i/>
          <w:iCs/>
          <w:sz w:val="22"/>
          <w:szCs w:val="22"/>
        </w:rPr>
        <w:t xml:space="preserve"> </w:t>
      </w:r>
      <w:r w:rsidRPr="003105AA">
        <w:rPr>
          <w:i/>
          <w:iCs/>
          <w:color w:val="000000" w:themeColor="text1"/>
          <w:sz w:val="22"/>
          <w:szCs w:val="22"/>
        </w:rPr>
        <w:t xml:space="preserve"> </w:t>
      </w:r>
      <w:r w:rsidRPr="003105AA">
        <w:rPr>
          <w:rStyle w:val="Strong"/>
          <w:color w:val="000000" w:themeColor="text1"/>
          <w:sz w:val="22"/>
          <w:szCs w:val="22"/>
        </w:rPr>
        <w:t>DOI</w:t>
      </w:r>
      <w:r w:rsidRPr="003105AA">
        <w:rPr>
          <w:b/>
          <w:bCs/>
          <w:color w:val="000000" w:themeColor="text1"/>
          <w:sz w:val="22"/>
          <w:szCs w:val="22"/>
        </w:rPr>
        <w:t>:</w:t>
      </w:r>
      <w:r w:rsidRPr="003105AA">
        <w:rPr>
          <w:color w:val="000000" w:themeColor="text1"/>
          <w:sz w:val="22"/>
          <w:szCs w:val="22"/>
        </w:rPr>
        <w:t xml:space="preserve"> </w:t>
      </w:r>
      <w:hyperlink r:id="rId70" w:history="1">
        <w:r w:rsidRPr="003105AA">
          <w:rPr>
            <w:rStyle w:val="Hyperlink"/>
            <w:rFonts w:eastAsiaTheme="minorEastAsia"/>
            <w:color w:val="000000" w:themeColor="text1"/>
            <w:sz w:val="22"/>
            <w:szCs w:val="22"/>
          </w:rPr>
          <w:t>10.17491/</w:t>
        </w:r>
        <w:proofErr w:type="spellStart"/>
        <w:r w:rsidRPr="003105AA">
          <w:rPr>
            <w:rStyle w:val="Hyperlink"/>
            <w:rFonts w:eastAsiaTheme="minorEastAsia"/>
            <w:color w:val="000000" w:themeColor="text1"/>
            <w:sz w:val="22"/>
            <w:szCs w:val="22"/>
          </w:rPr>
          <w:t>cgsi</w:t>
        </w:r>
        <w:proofErr w:type="spellEnd"/>
        <w:r w:rsidRPr="003105AA">
          <w:rPr>
            <w:rStyle w:val="Hyperlink"/>
            <w:rFonts w:eastAsiaTheme="minorEastAsia"/>
            <w:color w:val="000000" w:themeColor="text1"/>
            <w:sz w:val="22"/>
            <w:szCs w:val="22"/>
          </w:rPr>
          <w:t>/2016/105422</w:t>
        </w:r>
      </w:hyperlink>
      <w:r>
        <w:rPr>
          <w:rStyle w:val="Hyperlink"/>
          <w:rFonts w:eastAsiaTheme="minorEastAsia"/>
          <w:color w:val="000000" w:themeColor="text1"/>
          <w:sz w:val="22"/>
          <w:szCs w:val="22"/>
        </w:rPr>
        <w:t xml:space="preserve">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w:t>
      </w:r>
      <w:r>
        <w:rPr>
          <w:sz w:val="22"/>
          <w:szCs w:val="22"/>
        </w:rPr>
        <w:t>8</w:t>
      </w:r>
      <w:r w:rsidRPr="003105AA">
        <w:rPr>
          <w:sz w:val="22"/>
          <w:szCs w:val="22"/>
        </w:rPr>
        <w:t xml:space="preserve">)  </w:t>
      </w:r>
      <w:r>
        <w:rPr>
          <w:sz w:val="22"/>
          <w:szCs w:val="22"/>
        </w:rPr>
        <w:t xml:space="preserve">   </w:t>
      </w:r>
      <w:r w:rsidRPr="003105AA">
        <w:rPr>
          <w:sz w:val="22"/>
          <w:szCs w:val="22"/>
        </w:rPr>
        <w:t xml:space="preserve">Sen, I.S., </w:t>
      </w:r>
      <w:proofErr w:type="spellStart"/>
      <w:r w:rsidRPr="003105AA">
        <w:rPr>
          <w:sz w:val="22"/>
          <w:szCs w:val="22"/>
        </w:rPr>
        <w:t>Bizimis</w:t>
      </w:r>
      <w:proofErr w:type="spellEnd"/>
      <w:r w:rsidRPr="003105AA">
        <w:rPr>
          <w:sz w:val="22"/>
          <w:szCs w:val="22"/>
        </w:rPr>
        <w:t>, M., Tripathi, S.N., Paul, D.</w:t>
      </w:r>
      <w:r>
        <w:rPr>
          <w:sz w:val="22"/>
          <w:szCs w:val="22"/>
        </w:rPr>
        <w:t xml:space="preserve"> </w:t>
      </w:r>
      <w:r w:rsidRPr="003105AA">
        <w:rPr>
          <w:sz w:val="22"/>
          <w:szCs w:val="22"/>
        </w:rPr>
        <w:t xml:space="preserve">Lead Isotopic Fingerprinting of Aerosols to Characterize the Sources of Atmospheric Lead in an Industrial City of India; (2016) </w:t>
      </w:r>
      <w:r w:rsidRPr="00B20C5F">
        <w:rPr>
          <w:b/>
          <w:bCs/>
          <w:sz w:val="22"/>
          <w:szCs w:val="22"/>
        </w:rPr>
        <w:t>Atmospheric Environment</w:t>
      </w:r>
      <w:r w:rsidRPr="003105AA">
        <w:rPr>
          <w:sz w:val="22"/>
          <w:szCs w:val="22"/>
        </w:rPr>
        <w:t>, 129, pp. 27-33. DOI: 10.1016/j.atmosenv.2016.01.005</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w:t>
      </w:r>
      <w:r>
        <w:rPr>
          <w:sz w:val="22"/>
          <w:szCs w:val="22"/>
        </w:rPr>
        <w:t>7</w:t>
      </w:r>
      <w:r w:rsidRPr="003105AA">
        <w:rPr>
          <w:sz w:val="22"/>
          <w:szCs w:val="22"/>
        </w:rPr>
        <w:t xml:space="preserve">) </w:t>
      </w:r>
      <w:r>
        <w:rPr>
          <w:sz w:val="22"/>
          <w:szCs w:val="22"/>
        </w:rPr>
        <w:t xml:space="preserve">   </w:t>
      </w:r>
      <w:r w:rsidRPr="003105AA">
        <w:rPr>
          <w:sz w:val="22"/>
          <w:szCs w:val="22"/>
        </w:rPr>
        <w:t xml:space="preserve"> Sen, I.S., Mitra, </w:t>
      </w:r>
      <w:proofErr w:type="gramStart"/>
      <w:r w:rsidRPr="003105AA">
        <w:rPr>
          <w:sz w:val="22"/>
          <w:szCs w:val="22"/>
        </w:rPr>
        <w:t>A.,</w:t>
      </w:r>
      <w:r w:rsidRPr="003105AA">
        <w:rPr>
          <w:b/>
          <w:bCs/>
          <w:sz w:val="22"/>
          <w:szCs w:val="22"/>
        </w:rPr>
        <w:t>*</w:t>
      </w:r>
      <w:proofErr w:type="gramEnd"/>
      <w:r w:rsidRPr="003105AA">
        <w:rPr>
          <w:sz w:val="22"/>
          <w:szCs w:val="22"/>
        </w:rPr>
        <w:t xml:space="preserve"> </w:t>
      </w:r>
      <w:proofErr w:type="spellStart"/>
      <w:r w:rsidRPr="003105AA">
        <w:rPr>
          <w:sz w:val="22"/>
          <w:szCs w:val="22"/>
        </w:rPr>
        <w:t>Peucker-Ehrenbrink</w:t>
      </w:r>
      <w:proofErr w:type="spellEnd"/>
      <w:r w:rsidRPr="003105AA">
        <w:rPr>
          <w:sz w:val="22"/>
          <w:szCs w:val="22"/>
        </w:rPr>
        <w:t xml:space="preserve">, B., Rothenberg, S.E., Tripathi, S.N., </w:t>
      </w:r>
      <w:proofErr w:type="spellStart"/>
      <w:r w:rsidRPr="003105AA">
        <w:rPr>
          <w:sz w:val="22"/>
          <w:szCs w:val="22"/>
        </w:rPr>
        <w:t>Bizimis</w:t>
      </w:r>
      <w:proofErr w:type="spellEnd"/>
      <w:r w:rsidRPr="003105AA">
        <w:rPr>
          <w:sz w:val="22"/>
          <w:szCs w:val="22"/>
        </w:rPr>
        <w:t>, M.</w:t>
      </w:r>
      <w:r>
        <w:rPr>
          <w:sz w:val="22"/>
          <w:szCs w:val="22"/>
        </w:rPr>
        <w:t xml:space="preserve"> </w:t>
      </w:r>
      <w:r w:rsidRPr="003105AA">
        <w:rPr>
          <w:sz w:val="22"/>
          <w:szCs w:val="22"/>
        </w:rPr>
        <w:t xml:space="preserve">Emerging airborne contaminants in India: Platinum Group Elements from Catalytic Converters in Motor Vehicles; (2016) </w:t>
      </w:r>
      <w:r w:rsidRPr="00B20C5F">
        <w:rPr>
          <w:b/>
          <w:bCs/>
          <w:sz w:val="22"/>
          <w:szCs w:val="22"/>
        </w:rPr>
        <w:t>Applied Geochemistry</w:t>
      </w:r>
      <w:r w:rsidRPr="003105AA">
        <w:rPr>
          <w:sz w:val="22"/>
          <w:szCs w:val="22"/>
        </w:rPr>
        <w:t xml:space="preserve">, 75, pp. 100-106.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10.1016/j.apgeochem.2016.10.006</w:t>
      </w:r>
    </w:p>
    <w:p w:rsidR="00AA0690" w:rsidRPr="00375A3F"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jc w:val="center"/>
        <w:rPr>
          <w:b/>
          <w:bCs/>
          <w:sz w:val="22"/>
          <w:szCs w:val="22"/>
        </w:rPr>
      </w:pPr>
      <w:r w:rsidRPr="003105AA">
        <w:rPr>
          <w:b/>
          <w:bCs/>
          <w:sz w:val="22"/>
          <w:szCs w:val="22"/>
        </w:rPr>
        <w:t>2015—2010</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 xml:space="preserve">(6) </w:t>
      </w:r>
      <w:r>
        <w:rPr>
          <w:sz w:val="22"/>
          <w:szCs w:val="22"/>
        </w:rPr>
        <w:t xml:space="preserve">    </w:t>
      </w:r>
      <w:r w:rsidRPr="003105AA">
        <w:rPr>
          <w:sz w:val="22"/>
          <w:szCs w:val="22"/>
        </w:rPr>
        <w:t xml:space="preserve">Sen, I.S., </w:t>
      </w:r>
      <w:proofErr w:type="spellStart"/>
      <w:r w:rsidRPr="003105AA">
        <w:rPr>
          <w:sz w:val="22"/>
          <w:szCs w:val="22"/>
        </w:rPr>
        <w:t>Peucker-Ehrenbrink</w:t>
      </w:r>
      <w:proofErr w:type="spellEnd"/>
      <w:r w:rsidRPr="003105AA">
        <w:rPr>
          <w:sz w:val="22"/>
          <w:szCs w:val="22"/>
        </w:rPr>
        <w:t>, B.</w:t>
      </w:r>
      <w:r>
        <w:rPr>
          <w:sz w:val="22"/>
          <w:szCs w:val="22"/>
        </w:rPr>
        <w:t xml:space="preserve"> </w:t>
      </w:r>
      <w:r w:rsidRPr="003105AA">
        <w:rPr>
          <w:sz w:val="22"/>
          <w:szCs w:val="22"/>
        </w:rPr>
        <w:t xml:space="preserve">Determination of Osmium Concentrations and </w:t>
      </w:r>
      <w:r w:rsidRPr="003105AA">
        <w:rPr>
          <w:sz w:val="22"/>
          <w:szCs w:val="22"/>
          <w:vertAlign w:val="superscript"/>
        </w:rPr>
        <w:t>187</w:t>
      </w:r>
      <w:r w:rsidRPr="003105AA">
        <w:rPr>
          <w:sz w:val="22"/>
          <w:szCs w:val="22"/>
        </w:rPr>
        <w:t>Os/</w:t>
      </w:r>
      <w:r w:rsidRPr="003105AA">
        <w:rPr>
          <w:sz w:val="22"/>
          <w:szCs w:val="22"/>
          <w:vertAlign w:val="superscript"/>
        </w:rPr>
        <w:t>188</w:t>
      </w:r>
      <w:r w:rsidRPr="003105AA">
        <w:rPr>
          <w:sz w:val="22"/>
          <w:szCs w:val="22"/>
        </w:rPr>
        <w:t>Os of Crude Oils and Source Rocks by Coupling High-Pressure, High-Temperature Digestion with Sparging OsO</w:t>
      </w:r>
      <w:r w:rsidRPr="003105AA">
        <w:rPr>
          <w:sz w:val="22"/>
          <w:szCs w:val="22"/>
          <w:vertAlign w:val="subscript"/>
        </w:rPr>
        <w:t>4</w:t>
      </w:r>
      <w:r w:rsidRPr="003105AA">
        <w:rPr>
          <w:sz w:val="22"/>
          <w:szCs w:val="22"/>
        </w:rPr>
        <w:t xml:space="preserve"> into a </w:t>
      </w:r>
      <w:proofErr w:type="spellStart"/>
      <w:r w:rsidRPr="003105AA">
        <w:rPr>
          <w:sz w:val="22"/>
          <w:szCs w:val="22"/>
        </w:rPr>
        <w:t>Multicollector</w:t>
      </w:r>
      <w:proofErr w:type="spellEnd"/>
      <w:r w:rsidRPr="003105AA">
        <w:rPr>
          <w:sz w:val="22"/>
          <w:szCs w:val="22"/>
        </w:rPr>
        <w:t xml:space="preserve"> Inductively Coupled Plasma Mass Spectrometer; (2014) </w:t>
      </w:r>
      <w:r w:rsidRPr="00B20C5F">
        <w:rPr>
          <w:b/>
          <w:bCs/>
          <w:sz w:val="22"/>
          <w:szCs w:val="22"/>
        </w:rPr>
        <w:t>Analytical Chemistry</w:t>
      </w:r>
      <w:r w:rsidRPr="003105AA">
        <w:rPr>
          <w:sz w:val="22"/>
          <w:szCs w:val="22"/>
        </w:rPr>
        <w:t xml:space="preserve">, 86 (6), pp. 2982-2988.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10.1021/ac403413y</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 xml:space="preserve">(5) </w:t>
      </w:r>
      <w:r>
        <w:rPr>
          <w:sz w:val="22"/>
          <w:szCs w:val="22"/>
        </w:rPr>
        <w:t xml:space="preserve">    </w:t>
      </w:r>
      <w:r w:rsidRPr="003105AA">
        <w:rPr>
          <w:sz w:val="22"/>
          <w:szCs w:val="22"/>
        </w:rPr>
        <w:t>Sen, I.S.</w:t>
      </w:r>
      <w:r>
        <w:rPr>
          <w:sz w:val="22"/>
          <w:szCs w:val="22"/>
        </w:rPr>
        <w:t xml:space="preserve"> </w:t>
      </w:r>
      <w:r w:rsidRPr="003105AA">
        <w:rPr>
          <w:sz w:val="22"/>
          <w:szCs w:val="22"/>
        </w:rPr>
        <w:t xml:space="preserve">Platinum Group Element Pollution is a Growing Concern in Countries with Developing Economy; (2013) </w:t>
      </w:r>
      <w:r w:rsidRPr="00B20C5F">
        <w:rPr>
          <w:b/>
          <w:bCs/>
          <w:sz w:val="22"/>
          <w:szCs w:val="22"/>
        </w:rPr>
        <w:t>Environmental Science and Technology</w:t>
      </w:r>
      <w:r w:rsidRPr="003105AA">
        <w:rPr>
          <w:sz w:val="22"/>
          <w:szCs w:val="22"/>
        </w:rPr>
        <w:t xml:space="preserve">, 47 (24), pp. 13903-13904.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10.1021/es404890e</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 xml:space="preserve">(4) </w:t>
      </w:r>
      <w:r>
        <w:rPr>
          <w:sz w:val="22"/>
          <w:szCs w:val="22"/>
        </w:rPr>
        <w:t xml:space="preserve">    </w:t>
      </w:r>
      <w:r w:rsidRPr="003105AA">
        <w:rPr>
          <w:sz w:val="22"/>
          <w:szCs w:val="22"/>
        </w:rPr>
        <w:t xml:space="preserve">Sen, I.S., </w:t>
      </w:r>
      <w:proofErr w:type="spellStart"/>
      <w:r w:rsidRPr="003105AA">
        <w:rPr>
          <w:sz w:val="22"/>
          <w:szCs w:val="22"/>
        </w:rPr>
        <w:t>Peucker-Ehrenbrink</w:t>
      </w:r>
      <w:proofErr w:type="spellEnd"/>
      <w:r w:rsidRPr="003105AA">
        <w:rPr>
          <w:sz w:val="22"/>
          <w:szCs w:val="22"/>
        </w:rPr>
        <w:t xml:space="preserve">, B., </w:t>
      </w:r>
      <w:proofErr w:type="spellStart"/>
      <w:r w:rsidRPr="003105AA">
        <w:rPr>
          <w:sz w:val="22"/>
          <w:szCs w:val="22"/>
        </w:rPr>
        <w:t>Geboy</w:t>
      </w:r>
      <w:proofErr w:type="spellEnd"/>
      <w:r w:rsidRPr="003105AA">
        <w:rPr>
          <w:sz w:val="22"/>
          <w:szCs w:val="22"/>
        </w:rPr>
        <w:t>, N.</w:t>
      </w:r>
      <w:r>
        <w:rPr>
          <w:sz w:val="22"/>
          <w:szCs w:val="22"/>
        </w:rPr>
        <w:t xml:space="preserve"> </w:t>
      </w:r>
      <w:r w:rsidRPr="003105AA">
        <w:rPr>
          <w:sz w:val="22"/>
          <w:szCs w:val="22"/>
        </w:rPr>
        <w:t xml:space="preserve">Complex Anthropogenic Sources of Platinum Group Elements in Aerosols on Cape Cod, USA;(2013) </w:t>
      </w:r>
      <w:r w:rsidRPr="00B20C5F">
        <w:rPr>
          <w:b/>
          <w:bCs/>
          <w:sz w:val="22"/>
          <w:szCs w:val="22"/>
        </w:rPr>
        <w:t>Environmental Science and Technology</w:t>
      </w:r>
      <w:r w:rsidRPr="003105AA">
        <w:rPr>
          <w:sz w:val="22"/>
          <w:szCs w:val="22"/>
        </w:rPr>
        <w:t xml:space="preserve">, 47 (18), pp. 10188-10196.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lastRenderedPageBreak/>
        <w:t>DOI: 10.1021/es4016348</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540"/>
        <w:rPr>
          <w:sz w:val="22"/>
          <w:szCs w:val="22"/>
        </w:rPr>
      </w:pPr>
      <w:r w:rsidRPr="003105AA">
        <w:rPr>
          <w:sz w:val="22"/>
          <w:szCs w:val="22"/>
        </w:rPr>
        <w:t xml:space="preserve">(3) </w:t>
      </w:r>
      <w:r>
        <w:rPr>
          <w:sz w:val="22"/>
          <w:szCs w:val="22"/>
        </w:rPr>
        <w:t xml:space="preserve">     </w:t>
      </w:r>
      <w:r w:rsidRPr="003105AA">
        <w:rPr>
          <w:sz w:val="22"/>
          <w:szCs w:val="22"/>
        </w:rPr>
        <w:t xml:space="preserve">Sen, I.S., </w:t>
      </w:r>
      <w:proofErr w:type="spellStart"/>
      <w:r w:rsidRPr="003105AA">
        <w:rPr>
          <w:sz w:val="22"/>
          <w:szCs w:val="22"/>
        </w:rPr>
        <w:t>Peucker-Ehrenbrink</w:t>
      </w:r>
      <w:proofErr w:type="spellEnd"/>
      <w:r w:rsidRPr="003105AA">
        <w:rPr>
          <w:sz w:val="22"/>
          <w:szCs w:val="22"/>
        </w:rPr>
        <w:t>, B.</w:t>
      </w:r>
      <w:r>
        <w:rPr>
          <w:sz w:val="22"/>
          <w:szCs w:val="22"/>
        </w:rPr>
        <w:t xml:space="preserve"> </w:t>
      </w:r>
      <w:r w:rsidRPr="003105AA">
        <w:rPr>
          <w:sz w:val="22"/>
          <w:szCs w:val="22"/>
        </w:rPr>
        <w:t>Anthropogenic Disturbance of Element Cycles at the Earth's Surface</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90"/>
        <w:rPr>
          <w:sz w:val="22"/>
          <w:szCs w:val="22"/>
        </w:rPr>
      </w:pPr>
      <w:r w:rsidRPr="003105AA">
        <w:rPr>
          <w:sz w:val="22"/>
          <w:szCs w:val="22"/>
        </w:rPr>
        <w:t xml:space="preserve">(2012) </w:t>
      </w:r>
      <w:r w:rsidRPr="00B20C5F">
        <w:rPr>
          <w:b/>
          <w:bCs/>
          <w:sz w:val="22"/>
          <w:szCs w:val="22"/>
        </w:rPr>
        <w:t>Environmental Science and Technology</w:t>
      </w:r>
      <w:r w:rsidRPr="003105AA">
        <w:rPr>
          <w:sz w:val="22"/>
          <w:szCs w:val="22"/>
        </w:rPr>
        <w:t xml:space="preserve">, 46 (16), pp. 8601-8609. </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90"/>
        <w:rPr>
          <w:sz w:val="22"/>
          <w:szCs w:val="22"/>
        </w:rPr>
      </w:pPr>
      <w:r w:rsidRPr="003105AA">
        <w:rPr>
          <w:sz w:val="22"/>
          <w:szCs w:val="22"/>
        </w:rPr>
        <w:t>DOI: 10.1021/es301261x</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450"/>
        <w:rPr>
          <w:sz w:val="22"/>
          <w:szCs w:val="22"/>
        </w:rPr>
      </w:pPr>
      <w:r w:rsidRPr="003105AA">
        <w:rPr>
          <w:sz w:val="22"/>
          <w:szCs w:val="22"/>
        </w:rPr>
        <w:t xml:space="preserve">(2) </w:t>
      </w:r>
      <w:r>
        <w:rPr>
          <w:sz w:val="22"/>
          <w:szCs w:val="22"/>
        </w:rPr>
        <w:t xml:space="preserve">   </w:t>
      </w:r>
      <w:r w:rsidRPr="003105AA">
        <w:rPr>
          <w:sz w:val="22"/>
          <w:szCs w:val="22"/>
        </w:rPr>
        <w:t xml:space="preserve">Sen, I.S., </w:t>
      </w:r>
      <w:proofErr w:type="spellStart"/>
      <w:r w:rsidRPr="003105AA">
        <w:rPr>
          <w:sz w:val="22"/>
          <w:szCs w:val="22"/>
        </w:rPr>
        <w:t>Bizimis</w:t>
      </w:r>
      <w:proofErr w:type="spellEnd"/>
      <w:r w:rsidRPr="003105AA">
        <w:rPr>
          <w:sz w:val="22"/>
          <w:szCs w:val="22"/>
        </w:rPr>
        <w:t>, M., Sen, G., Huang, S.</w:t>
      </w:r>
      <w:r>
        <w:rPr>
          <w:sz w:val="22"/>
          <w:szCs w:val="22"/>
        </w:rPr>
        <w:t xml:space="preserve"> </w:t>
      </w:r>
      <w:r w:rsidRPr="003105AA">
        <w:rPr>
          <w:sz w:val="22"/>
          <w:szCs w:val="22"/>
        </w:rPr>
        <w:t xml:space="preserve">A radiogenic Os Component in the Oceanic Lithosphere? Constraints from Hawaiian Pyroxenite Xenoliths;(2011) </w:t>
      </w:r>
      <w:r w:rsidRPr="00B20C5F">
        <w:rPr>
          <w:b/>
          <w:bCs/>
          <w:sz w:val="22"/>
          <w:szCs w:val="22"/>
        </w:rPr>
        <w:t>Geochimica et Cosmochimica Acta</w:t>
      </w:r>
      <w:r w:rsidRPr="003105AA">
        <w:rPr>
          <w:sz w:val="22"/>
          <w:szCs w:val="22"/>
        </w:rPr>
        <w:t xml:space="preserve">, 75 (17), pp. 4899-4916. </w:t>
      </w:r>
    </w:p>
    <w:p w:rsidR="00AA0690" w:rsidRPr="002907E3"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2907E3">
        <w:rPr>
          <w:sz w:val="22"/>
          <w:szCs w:val="22"/>
        </w:rPr>
        <w:t>DOI: 10.1016/j.gca.2011.06.008</w:t>
      </w:r>
    </w:p>
    <w:p w:rsidR="00AA0690" w:rsidRPr="004664A2" w:rsidRDefault="00AA0690" w:rsidP="00AA0690">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hanging="450"/>
        <w:rPr>
          <w:i/>
          <w:iCs/>
          <w:sz w:val="22"/>
          <w:szCs w:val="22"/>
        </w:rPr>
      </w:pPr>
      <w:r w:rsidRPr="002907E3">
        <w:rPr>
          <w:sz w:val="22"/>
          <w:szCs w:val="22"/>
        </w:rPr>
        <w:t xml:space="preserve">Sen, I.S., </w:t>
      </w:r>
      <w:proofErr w:type="spellStart"/>
      <w:r w:rsidRPr="002907E3">
        <w:rPr>
          <w:sz w:val="22"/>
          <w:szCs w:val="22"/>
        </w:rPr>
        <w:t>Bizimis</w:t>
      </w:r>
      <w:proofErr w:type="spellEnd"/>
      <w:r w:rsidRPr="002907E3">
        <w:rPr>
          <w:sz w:val="22"/>
          <w:szCs w:val="22"/>
        </w:rPr>
        <w:t>, M., Sen, G.</w:t>
      </w:r>
      <w:r>
        <w:rPr>
          <w:sz w:val="22"/>
          <w:szCs w:val="22"/>
        </w:rPr>
        <w:t xml:space="preserve"> </w:t>
      </w:r>
      <w:r w:rsidRPr="004664A2">
        <w:rPr>
          <w:sz w:val="22"/>
          <w:szCs w:val="22"/>
        </w:rPr>
        <w:t>Geochemistry of Sulfides in Hawaiian Garnet Pyroxenite Xenoliths: Implications for Highly Siderophile Elements in the Oceanic Mantle</w:t>
      </w:r>
      <w:r>
        <w:rPr>
          <w:sz w:val="22"/>
          <w:szCs w:val="22"/>
        </w:rPr>
        <w:t xml:space="preserve">; </w:t>
      </w:r>
      <w:r w:rsidRPr="004664A2">
        <w:rPr>
          <w:sz w:val="22"/>
          <w:szCs w:val="22"/>
        </w:rPr>
        <w:t xml:space="preserve">(2010) </w:t>
      </w:r>
      <w:r w:rsidRPr="00B20C5F">
        <w:rPr>
          <w:b/>
          <w:bCs/>
          <w:sz w:val="22"/>
          <w:szCs w:val="22"/>
        </w:rPr>
        <w:t>Chemical Geology</w:t>
      </w:r>
      <w:r w:rsidRPr="004664A2">
        <w:rPr>
          <w:sz w:val="22"/>
          <w:szCs w:val="22"/>
        </w:rPr>
        <w:t xml:space="preserve">, 273 (3-4), pp. 180-192. </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r w:rsidRPr="003105AA">
        <w:rPr>
          <w:sz w:val="22"/>
          <w:szCs w:val="22"/>
        </w:rPr>
        <w:t>DOI: 10.1016/j.chemgeo.2010.02.021</w:t>
      </w:r>
    </w:p>
    <w:p w:rsid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p>
    <w:p w:rsidR="00AA0690" w:rsidRDefault="00AA0690" w:rsidP="00AA0690">
      <w:pPr>
        <w:pStyle w:val="Heading2"/>
        <w:spacing w:before="120" w:after="120"/>
      </w:pPr>
      <w:r>
        <w:t>Patent</w:t>
      </w:r>
    </w:p>
    <w:p w:rsidR="00AA0690" w:rsidRPr="00AA0690" w:rsidRDefault="00AA0690" w:rsidP="00AA0690">
      <w:pPr>
        <w:ind w:left="630" w:hanging="630"/>
        <w:rPr>
          <w:sz w:val="22"/>
          <w:szCs w:val="22"/>
        </w:rPr>
      </w:pPr>
      <w:r w:rsidRPr="00AA0690">
        <w:rPr>
          <w:sz w:val="22"/>
          <w:szCs w:val="22"/>
        </w:rPr>
        <w:t xml:space="preserve">(3) </w:t>
      </w:r>
      <w:r w:rsidRPr="00AA0690">
        <w:rPr>
          <w:sz w:val="22"/>
          <w:szCs w:val="22"/>
        </w:rPr>
        <w:tab/>
        <w:t xml:space="preserve">Sen, I.S., Dasgupta, A., Sen, Soumya., </w:t>
      </w:r>
      <w:proofErr w:type="spellStart"/>
      <w:r w:rsidRPr="00AA0690">
        <w:rPr>
          <w:sz w:val="22"/>
          <w:szCs w:val="22"/>
        </w:rPr>
        <w:t>Karnik</w:t>
      </w:r>
      <w:proofErr w:type="spellEnd"/>
      <w:r w:rsidRPr="00AA0690">
        <w:rPr>
          <w:sz w:val="22"/>
          <w:szCs w:val="22"/>
        </w:rPr>
        <w:t>, Rohit. A low cost to detect E. coli. in water and method thereof (Indian Patent Application Number 202211034165, Date of filing: 15.06.2022; Patent Number 482960, Date of Grant: 14/12/2023)</w:t>
      </w:r>
    </w:p>
    <w:p w:rsidR="00AA0690" w:rsidRPr="00AA0690"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sz w:val="22"/>
          <w:szCs w:val="22"/>
        </w:rPr>
      </w:pPr>
    </w:p>
    <w:p w:rsidR="00AA0690" w:rsidRPr="00AA0690" w:rsidRDefault="00AA0690" w:rsidP="00AA0690">
      <w:pPr>
        <w:ind w:left="630" w:hanging="630"/>
        <w:rPr>
          <w:sz w:val="22"/>
          <w:szCs w:val="22"/>
        </w:rPr>
      </w:pPr>
      <w:r w:rsidRPr="00AA0690">
        <w:rPr>
          <w:sz w:val="22"/>
          <w:szCs w:val="22"/>
        </w:rPr>
        <w:t xml:space="preserve">(2) </w:t>
      </w:r>
      <w:r w:rsidRPr="00AA0690">
        <w:rPr>
          <w:sz w:val="22"/>
          <w:szCs w:val="22"/>
        </w:rPr>
        <w:tab/>
        <w:t>Choudhary, B., ** Pal, S., Harsha, K., Saxena, S., Sen, I.S., Liquid quality measurement system (Indian Patent Application Number 202011028877, Date of filing: 07.07.2020, Patent Number 360251, Date of Grant: 04/03/2021)</w:t>
      </w:r>
    </w:p>
    <w:p w:rsidR="00AA0690" w:rsidRPr="00AA0690" w:rsidRDefault="00AA0690" w:rsidP="00AA0690">
      <w:pPr>
        <w:ind w:left="630" w:hanging="630"/>
        <w:rPr>
          <w:rStyle w:val="Strong"/>
          <w:b w:val="0"/>
          <w:i/>
          <w:sz w:val="22"/>
          <w:szCs w:val="22"/>
          <w:bdr w:val="none" w:sz="0" w:space="0" w:color="auto" w:frame="1"/>
        </w:rPr>
      </w:pPr>
      <w:r w:rsidRPr="00AA0690">
        <w:rPr>
          <w:sz w:val="22"/>
          <w:szCs w:val="22"/>
        </w:rPr>
        <w:t xml:space="preserve">(1) </w:t>
      </w:r>
      <w:r w:rsidRPr="00AA0690">
        <w:rPr>
          <w:sz w:val="22"/>
          <w:szCs w:val="22"/>
        </w:rPr>
        <w:tab/>
        <w:t xml:space="preserve">Sen, I.S., Harsha, K., Hanhauser, E.B., </w:t>
      </w:r>
      <w:proofErr w:type="spellStart"/>
      <w:r w:rsidRPr="00AA0690">
        <w:rPr>
          <w:sz w:val="22"/>
          <w:szCs w:val="22"/>
        </w:rPr>
        <w:t>Karnick</w:t>
      </w:r>
      <w:proofErr w:type="spellEnd"/>
      <w:r w:rsidRPr="00AA0690">
        <w:rPr>
          <w:sz w:val="22"/>
          <w:szCs w:val="22"/>
        </w:rPr>
        <w:t>, R.N., Hart, A.J., Bono, M, Vaishnav C.H., A Vessel and A Method for Purifying Water and Monitoring Quality of Water (Indian Patent Application Number 202011024458, Date of filing: 10.06.2020, Patent Number 395528, Date of Grant: 27/04/2022)</w:t>
      </w:r>
    </w:p>
    <w:p w:rsidR="00AA0690" w:rsidRPr="003105AA" w:rsidRDefault="00AA0690" w:rsidP="00AA0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szCs w:val="22"/>
        </w:rPr>
      </w:pPr>
    </w:p>
    <w:p w:rsidR="00AA0690" w:rsidRDefault="00AA0690" w:rsidP="00AA0690">
      <w:pPr>
        <w:pStyle w:val="Heading2"/>
        <w:spacing w:before="120" w:after="120"/>
      </w:pPr>
      <w:r w:rsidRPr="004C5965">
        <w:t>Conference Proceedings</w:t>
      </w:r>
    </w:p>
    <w:p w:rsidR="00AA0690" w:rsidRDefault="00AA0690" w:rsidP="00AA0690">
      <w:pPr>
        <w:spacing w:after="240" w:line="280" w:lineRule="exact"/>
        <w:ind w:left="426" w:hanging="142"/>
        <w:jc w:val="both"/>
        <w:rPr>
          <w:bCs/>
          <w:sz w:val="22"/>
          <w:szCs w:val="22"/>
        </w:rPr>
      </w:pPr>
      <w:r w:rsidRPr="00E9532B">
        <w:rPr>
          <w:bCs/>
          <w:sz w:val="22"/>
          <w:szCs w:val="22"/>
        </w:rPr>
        <w:t>* Ph</w:t>
      </w:r>
      <w:r>
        <w:rPr>
          <w:bCs/>
          <w:sz w:val="22"/>
          <w:szCs w:val="22"/>
        </w:rPr>
        <w:t>.</w:t>
      </w:r>
      <w:r w:rsidRPr="00E9532B">
        <w:rPr>
          <w:bCs/>
          <w:sz w:val="22"/>
          <w:szCs w:val="22"/>
        </w:rPr>
        <w:t>D</w:t>
      </w:r>
      <w:r>
        <w:rPr>
          <w:bCs/>
          <w:sz w:val="22"/>
          <w:szCs w:val="22"/>
        </w:rPr>
        <w:t>.</w:t>
      </w:r>
      <w:r w:rsidRPr="00E9532B">
        <w:rPr>
          <w:bCs/>
          <w:sz w:val="22"/>
          <w:szCs w:val="22"/>
        </w:rPr>
        <w:t xml:space="preserve"> student supervision,</w:t>
      </w:r>
      <w:r>
        <w:rPr>
          <w:bCs/>
          <w:sz w:val="22"/>
          <w:szCs w:val="22"/>
        </w:rPr>
        <w:t xml:space="preserve"> </w:t>
      </w:r>
      <w:r w:rsidRPr="00E9532B">
        <w:rPr>
          <w:rFonts w:eastAsia="MS Gothic"/>
          <w:b/>
          <w:color w:val="000000"/>
          <w:sz w:val="22"/>
          <w:szCs w:val="22"/>
          <w:vertAlign w:val="superscript"/>
        </w:rPr>
        <w:t xml:space="preserve">‡ </w:t>
      </w:r>
      <w:r w:rsidRPr="00E9532B">
        <w:rPr>
          <w:rFonts w:eastAsia="MS Gothic"/>
          <w:color w:val="000000"/>
          <w:sz w:val="22"/>
          <w:szCs w:val="22"/>
        </w:rPr>
        <w:t>MTech</w:t>
      </w:r>
      <w:r w:rsidRPr="00E9532B">
        <w:rPr>
          <w:rFonts w:eastAsia="MS Gothic"/>
          <w:color w:val="000000"/>
          <w:sz w:val="22"/>
          <w:szCs w:val="22"/>
          <w:vertAlign w:val="superscript"/>
        </w:rPr>
        <w:t xml:space="preserve"> </w:t>
      </w:r>
      <w:r>
        <w:rPr>
          <w:bCs/>
          <w:sz w:val="22"/>
          <w:szCs w:val="22"/>
        </w:rPr>
        <w:t>student supervision</w:t>
      </w:r>
    </w:p>
    <w:p w:rsidR="00AA0690" w:rsidRDefault="00AA0690" w:rsidP="00AA0690">
      <w:pPr>
        <w:snapToGrid w:val="0"/>
        <w:ind w:left="630" w:hanging="540"/>
        <w:rPr>
          <w:color w:val="000000"/>
          <w:sz w:val="22"/>
          <w:szCs w:val="22"/>
        </w:rPr>
      </w:pPr>
    </w:p>
    <w:p w:rsidR="00AA0690" w:rsidRPr="004B78F6" w:rsidRDefault="00AA0690" w:rsidP="00AA0690">
      <w:pPr>
        <w:snapToGrid w:val="0"/>
        <w:ind w:left="630" w:hanging="540"/>
        <w:rPr>
          <w:color w:val="000000"/>
          <w:sz w:val="22"/>
          <w:szCs w:val="22"/>
        </w:rPr>
      </w:pPr>
      <w:r>
        <w:rPr>
          <w:color w:val="000000"/>
          <w:sz w:val="22"/>
          <w:szCs w:val="22"/>
        </w:rPr>
        <w:t xml:space="preserve">(C39) </w:t>
      </w:r>
      <w:proofErr w:type="spellStart"/>
      <w:r w:rsidRPr="004B78F6">
        <w:rPr>
          <w:color w:val="000000"/>
          <w:sz w:val="22"/>
          <w:szCs w:val="22"/>
        </w:rPr>
        <w:t>Neelavannan</w:t>
      </w:r>
      <w:proofErr w:type="spellEnd"/>
      <w:r w:rsidRPr="004B78F6">
        <w:rPr>
          <w:color w:val="000000"/>
          <w:sz w:val="22"/>
          <w:szCs w:val="22"/>
        </w:rPr>
        <w:t>, K., ** Sen, I.S., Sinha,</w:t>
      </w:r>
      <w:r w:rsidRPr="004B78F6">
        <w:rPr>
          <w:color w:val="000000"/>
          <w:sz w:val="22"/>
          <w:szCs w:val="22"/>
          <w:vertAlign w:val="superscript"/>
        </w:rPr>
        <w:t xml:space="preserve"> </w:t>
      </w:r>
      <w:r w:rsidRPr="004B78F6">
        <w:rPr>
          <w:color w:val="000000"/>
          <w:sz w:val="22"/>
          <w:szCs w:val="22"/>
        </w:rPr>
        <w:t>N., Thakur</w:t>
      </w:r>
      <w:r w:rsidRPr="004B78F6">
        <w:rPr>
          <w:color w:val="000000"/>
          <w:sz w:val="22"/>
          <w:szCs w:val="22"/>
          <w:vertAlign w:val="superscript"/>
        </w:rPr>
        <w:t xml:space="preserve"> </w:t>
      </w:r>
      <w:r w:rsidRPr="004B78F6">
        <w:rPr>
          <w:color w:val="000000"/>
          <w:sz w:val="22"/>
          <w:szCs w:val="22"/>
        </w:rPr>
        <w:t xml:space="preserve">A. K., </w:t>
      </w:r>
      <w:proofErr w:type="spellStart"/>
      <w:r w:rsidRPr="004B78F6">
        <w:rPr>
          <w:color w:val="000000"/>
          <w:sz w:val="22"/>
          <w:szCs w:val="22"/>
        </w:rPr>
        <w:t>Misra</w:t>
      </w:r>
      <w:proofErr w:type="spellEnd"/>
      <w:r w:rsidRPr="004B78F6">
        <w:rPr>
          <w:color w:val="000000"/>
          <w:sz w:val="22"/>
          <w:szCs w:val="22"/>
        </w:rPr>
        <w:t>, S</w:t>
      </w:r>
      <w:r w:rsidRPr="004B78F6">
        <w:rPr>
          <w:rStyle w:val="Emphasis"/>
          <w:sz w:val="22"/>
          <w:szCs w:val="22"/>
        </w:rPr>
        <w:t xml:space="preserve"> Microplastics in the Ganga River: Sources and Pathways to the Sundarbans Biosphere Reserve, poster number 14295, </w:t>
      </w:r>
      <w:r w:rsidRPr="004B78F6">
        <w:rPr>
          <w:sz w:val="22"/>
          <w:szCs w:val="22"/>
        </w:rPr>
        <w:t>Goldschmidt Conference, Lyon, France, 2023</w:t>
      </w:r>
    </w:p>
    <w:p w:rsidR="00AA0690" w:rsidRPr="004B78F6" w:rsidRDefault="00AA0690" w:rsidP="00AA0690">
      <w:pPr>
        <w:snapToGrid w:val="0"/>
        <w:ind w:left="630" w:hanging="540"/>
        <w:rPr>
          <w:color w:val="000000"/>
          <w:sz w:val="22"/>
          <w:szCs w:val="22"/>
        </w:rPr>
      </w:pPr>
      <w:r>
        <w:rPr>
          <w:color w:val="000000"/>
          <w:sz w:val="22"/>
          <w:szCs w:val="22"/>
        </w:rPr>
        <w:t xml:space="preserve">(C38) </w:t>
      </w:r>
      <w:proofErr w:type="spellStart"/>
      <w:r w:rsidRPr="004B78F6">
        <w:rPr>
          <w:color w:val="000000"/>
          <w:sz w:val="22"/>
          <w:szCs w:val="22"/>
        </w:rPr>
        <w:t>Shaifullah</w:t>
      </w:r>
      <w:proofErr w:type="spellEnd"/>
      <w:r w:rsidRPr="004B78F6">
        <w:rPr>
          <w:color w:val="000000"/>
          <w:sz w:val="22"/>
          <w:szCs w:val="22"/>
        </w:rPr>
        <w:t>*, Sen I.S</w:t>
      </w:r>
      <w:r w:rsidRPr="004B78F6">
        <w:rPr>
          <w:sz w:val="22"/>
          <w:szCs w:val="22"/>
        </w:rPr>
        <w:t xml:space="preserve"> Seasonal trends of chemical weathering rate and CO</w:t>
      </w:r>
      <w:r w:rsidRPr="004B78F6">
        <w:rPr>
          <w:sz w:val="22"/>
          <w:szCs w:val="22"/>
          <w:vertAlign w:val="subscript"/>
        </w:rPr>
        <w:t>2</w:t>
      </w:r>
      <w:r w:rsidRPr="004B78F6">
        <w:rPr>
          <w:sz w:val="22"/>
          <w:szCs w:val="22"/>
        </w:rPr>
        <w:t xml:space="preserve"> consumption yield in the Upper Ganga Basin, </w:t>
      </w:r>
      <w:r w:rsidRPr="004B78F6">
        <w:rPr>
          <w:rStyle w:val="Emphasis"/>
          <w:sz w:val="22"/>
          <w:szCs w:val="22"/>
        </w:rPr>
        <w:t xml:space="preserve">poster number 14297, </w:t>
      </w:r>
      <w:r w:rsidRPr="004B78F6">
        <w:rPr>
          <w:sz w:val="22"/>
          <w:szCs w:val="22"/>
        </w:rPr>
        <w:t>Goldschmidt Conference, Lyon, France, 2023</w:t>
      </w:r>
    </w:p>
    <w:p w:rsidR="00AA0690" w:rsidRPr="004B78F6" w:rsidRDefault="00AA0690" w:rsidP="00AA0690">
      <w:pPr>
        <w:snapToGrid w:val="0"/>
        <w:ind w:left="630" w:hanging="540"/>
        <w:rPr>
          <w:color w:val="000000"/>
          <w:sz w:val="22"/>
          <w:szCs w:val="22"/>
        </w:rPr>
      </w:pPr>
      <w:r>
        <w:rPr>
          <w:bCs/>
          <w:sz w:val="22"/>
          <w:szCs w:val="22"/>
        </w:rPr>
        <w:t xml:space="preserve">(C37) </w:t>
      </w:r>
      <w:r w:rsidRPr="004B78F6">
        <w:rPr>
          <w:bCs/>
          <w:sz w:val="22"/>
          <w:szCs w:val="22"/>
        </w:rPr>
        <w:t xml:space="preserve">Roy, N*, </w:t>
      </w:r>
      <w:r w:rsidRPr="004B78F6">
        <w:rPr>
          <w:sz w:val="22"/>
          <w:szCs w:val="22"/>
        </w:rPr>
        <w:t xml:space="preserve">Sen I.S., Strong and weak mineral acid-mediated chemical weathering pathways in the Central Himalayas: Its role on the chemical weathering and CO2 consumption rates, </w:t>
      </w:r>
      <w:r w:rsidRPr="004B78F6">
        <w:rPr>
          <w:rStyle w:val="Emphasis"/>
          <w:sz w:val="22"/>
          <w:szCs w:val="22"/>
        </w:rPr>
        <w:t xml:space="preserve">poster number 13816, </w:t>
      </w:r>
      <w:r w:rsidRPr="004B78F6">
        <w:rPr>
          <w:sz w:val="22"/>
          <w:szCs w:val="22"/>
        </w:rPr>
        <w:t>Goldschmidt Conference, Lyon, France, 2023</w:t>
      </w:r>
    </w:p>
    <w:p w:rsidR="00AA0690" w:rsidRDefault="00AA0690" w:rsidP="00AA0690">
      <w:pPr>
        <w:snapToGrid w:val="0"/>
        <w:ind w:left="630" w:hanging="540"/>
        <w:rPr>
          <w:color w:val="000000"/>
          <w:sz w:val="22"/>
          <w:szCs w:val="22"/>
        </w:rPr>
      </w:pPr>
      <w:r>
        <w:rPr>
          <w:color w:val="000000"/>
          <w:sz w:val="22"/>
          <w:szCs w:val="22"/>
        </w:rPr>
        <w:t xml:space="preserve">(C36) </w:t>
      </w:r>
      <w:r w:rsidRPr="004B78F6">
        <w:rPr>
          <w:color w:val="000000"/>
          <w:sz w:val="22"/>
          <w:szCs w:val="22"/>
        </w:rPr>
        <w:t>Pradhan, S.*, Sen</w:t>
      </w:r>
      <w:r w:rsidRPr="004B78F6">
        <w:rPr>
          <w:sz w:val="22"/>
          <w:szCs w:val="22"/>
        </w:rPr>
        <w:t xml:space="preserve"> Quantifying the role of deep carbon fluxes on the geological carbon budgets of orogenic belts, </w:t>
      </w:r>
      <w:r w:rsidRPr="004B78F6">
        <w:rPr>
          <w:rStyle w:val="Emphasis"/>
          <w:sz w:val="22"/>
          <w:szCs w:val="22"/>
        </w:rPr>
        <w:t xml:space="preserve">poster number 14001, </w:t>
      </w:r>
      <w:r w:rsidRPr="004B78F6">
        <w:rPr>
          <w:sz w:val="22"/>
          <w:szCs w:val="22"/>
        </w:rPr>
        <w:t>Goldschmidt Conference, Lyon, France, 2023</w:t>
      </w:r>
    </w:p>
    <w:p w:rsidR="00AA0690" w:rsidRPr="00855006" w:rsidRDefault="00AA0690" w:rsidP="00AA0690">
      <w:pPr>
        <w:snapToGrid w:val="0"/>
        <w:ind w:left="630" w:hanging="540"/>
        <w:rPr>
          <w:sz w:val="22"/>
          <w:szCs w:val="22"/>
        </w:rPr>
      </w:pPr>
      <w:r w:rsidRPr="00855006">
        <w:rPr>
          <w:color w:val="000000"/>
          <w:sz w:val="22"/>
          <w:szCs w:val="22"/>
        </w:rPr>
        <w:t>(C3</w:t>
      </w:r>
      <w:r>
        <w:rPr>
          <w:color w:val="000000"/>
          <w:sz w:val="22"/>
          <w:szCs w:val="22"/>
        </w:rPr>
        <w:t>5</w:t>
      </w:r>
      <w:r w:rsidRPr="00855006">
        <w:rPr>
          <w:color w:val="000000"/>
          <w:sz w:val="22"/>
          <w:szCs w:val="22"/>
        </w:rPr>
        <w:t xml:space="preserve">) </w:t>
      </w:r>
      <w:proofErr w:type="spellStart"/>
      <w:r w:rsidRPr="00855006">
        <w:rPr>
          <w:color w:val="000000"/>
          <w:sz w:val="22"/>
          <w:szCs w:val="22"/>
        </w:rPr>
        <w:t>Shaifullah</w:t>
      </w:r>
      <w:proofErr w:type="spellEnd"/>
      <w:r w:rsidRPr="00855006">
        <w:rPr>
          <w:color w:val="000000"/>
          <w:sz w:val="22"/>
          <w:szCs w:val="22"/>
        </w:rPr>
        <w:t>*, Sen I.S. Stable water isotope modeling reveals early onset of snowpack melting in the headwaters of the Ganga River, Frontiers in Geosciences Research Conference 2023, PRL Ahmedabad</w:t>
      </w:r>
    </w:p>
    <w:p w:rsidR="00AA0690" w:rsidRPr="00855006" w:rsidRDefault="00AA0690" w:rsidP="00AA0690">
      <w:pPr>
        <w:pStyle w:val="NormalWeb"/>
        <w:snapToGrid w:val="0"/>
        <w:spacing w:before="0" w:beforeAutospacing="0" w:after="0" w:afterAutospacing="0"/>
        <w:ind w:left="630" w:hanging="540"/>
        <w:rPr>
          <w:bCs/>
          <w:i/>
          <w:iCs/>
          <w:sz w:val="22"/>
          <w:szCs w:val="22"/>
        </w:rPr>
      </w:pPr>
      <w:r w:rsidRPr="00855006">
        <w:rPr>
          <w:color w:val="000000"/>
          <w:sz w:val="22"/>
          <w:szCs w:val="22"/>
        </w:rPr>
        <w:t>(C34) Pradhan, S.*, Sen, “Carbon and Helium Isotopes to Address Himalayan Metamorphic CO</w:t>
      </w:r>
      <w:r w:rsidRPr="00855006">
        <w:rPr>
          <w:color w:val="000000"/>
          <w:sz w:val="22"/>
          <w:szCs w:val="22"/>
          <w:vertAlign w:val="subscript"/>
        </w:rPr>
        <w:t>2</w:t>
      </w:r>
      <w:r w:rsidRPr="00855006">
        <w:rPr>
          <w:color w:val="000000"/>
          <w:sz w:val="22"/>
          <w:szCs w:val="22"/>
        </w:rPr>
        <w:t xml:space="preserve"> fluxes to the Atmosphere.”: Frontiers in Geosciences Conference, 2023</w:t>
      </w:r>
    </w:p>
    <w:p w:rsidR="00AA0690" w:rsidRPr="00855006" w:rsidRDefault="00AA0690" w:rsidP="00AA0690">
      <w:pPr>
        <w:snapToGrid w:val="0"/>
        <w:ind w:left="630" w:hanging="540"/>
        <w:rPr>
          <w:sz w:val="22"/>
          <w:szCs w:val="22"/>
        </w:rPr>
      </w:pPr>
      <w:r w:rsidRPr="00855006">
        <w:rPr>
          <w:color w:val="000000"/>
          <w:sz w:val="22"/>
          <w:szCs w:val="22"/>
        </w:rPr>
        <w:t>(C3</w:t>
      </w:r>
      <w:r>
        <w:rPr>
          <w:color w:val="000000"/>
          <w:sz w:val="22"/>
          <w:szCs w:val="22"/>
        </w:rPr>
        <w:t>3</w:t>
      </w:r>
      <w:r w:rsidRPr="00855006">
        <w:rPr>
          <w:color w:val="000000"/>
          <w:sz w:val="22"/>
          <w:szCs w:val="22"/>
        </w:rPr>
        <w:t>) Pradhan, S.*, Sen, I.S., Shukla. T**., and Nizam, S.**, “The Magnitude and Implications of Atmospheric CO</w:t>
      </w:r>
      <w:r w:rsidRPr="00855006">
        <w:rPr>
          <w:color w:val="000000"/>
          <w:sz w:val="22"/>
          <w:szCs w:val="22"/>
          <w:vertAlign w:val="subscript"/>
        </w:rPr>
        <w:t>2</w:t>
      </w:r>
      <w:r w:rsidRPr="00855006">
        <w:rPr>
          <w:color w:val="000000"/>
          <w:sz w:val="22"/>
          <w:szCs w:val="22"/>
        </w:rPr>
        <w:t xml:space="preserve"> Released by Metamorphic Processes in the Himalayan-Tibetan Orogen.”: AGU Fall Meeting, 2022 </w:t>
      </w:r>
    </w:p>
    <w:p w:rsidR="00AA0690" w:rsidRPr="00855006" w:rsidRDefault="00AA0690" w:rsidP="00AA0690">
      <w:pPr>
        <w:pStyle w:val="NormalWeb"/>
        <w:snapToGrid w:val="0"/>
        <w:spacing w:before="0" w:beforeAutospacing="0" w:after="0" w:afterAutospacing="0"/>
        <w:ind w:left="630" w:hanging="540"/>
        <w:rPr>
          <w:i/>
          <w:iCs/>
          <w:sz w:val="22"/>
          <w:szCs w:val="22"/>
        </w:rPr>
      </w:pPr>
      <w:r w:rsidRPr="00855006">
        <w:rPr>
          <w:color w:val="000000"/>
          <w:sz w:val="22"/>
          <w:szCs w:val="22"/>
        </w:rPr>
        <w:t>(C32)</w:t>
      </w:r>
      <w:r>
        <w:rPr>
          <w:color w:val="000000"/>
          <w:sz w:val="22"/>
          <w:szCs w:val="22"/>
        </w:rPr>
        <w:t xml:space="preserve"> </w:t>
      </w:r>
      <w:proofErr w:type="spellStart"/>
      <w:r w:rsidRPr="00855006">
        <w:rPr>
          <w:color w:val="000000"/>
          <w:sz w:val="22"/>
          <w:szCs w:val="22"/>
        </w:rPr>
        <w:t>Shaifullah</w:t>
      </w:r>
      <w:proofErr w:type="spellEnd"/>
      <w:r w:rsidRPr="00855006">
        <w:rPr>
          <w:color w:val="000000"/>
          <w:sz w:val="22"/>
          <w:szCs w:val="22"/>
        </w:rPr>
        <w:t>*, Sen I.S. Isotope hydrograph separation reveals an early onset of snow meltwater in the Himalayas, AGU Fall Meeting 2022, Chicago, 12-16 December</w:t>
      </w:r>
    </w:p>
    <w:p w:rsidR="00AA0690" w:rsidRDefault="00AA0690" w:rsidP="00AA0690">
      <w:pPr>
        <w:ind w:left="630" w:hanging="630"/>
        <w:rPr>
          <w:bCs/>
          <w:sz w:val="22"/>
          <w:szCs w:val="22"/>
        </w:rPr>
      </w:pPr>
      <w:r>
        <w:rPr>
          <w:bCs/>
          <w:sz w:val="22"/>
          <w:szCs w:val="22"/>
        </w:rPr>
        <w:lastRenderedPageBreak/>
        <w:t xml:space="preserve">(C31) </w:t>
      </w:r>
      <w:r w:rsidRPr="00646255">
        <w:rPr>
          <w:bCs/>
          <w:sz w:val="22"/>
          <w:szCs w:val="22"/>
        </w:rPr>
        <w:t xml:space="preserve">Roy, N*, </w:t>
      </w:r>
      <w:r w:rsidRPr="00646255">
        <w:rPr>
          <w:sz w:val="22"/>
          <w:szCs w:val="22"/>
        </w:rPr>
        <w:t xml:space="preserve">Sen I.S., Boral, S., Shukla T., </w:t>
      </w:r>
      <w:proofErr w:type="spellStart"/>
      <w:r w:rsidRPr="00646255">
        <w:rPr>
          <w:sz w:val="22"/>
          <w:szCs w:val="22"/>
        </w:rPr>
        <w:t>Velu</w:t>
      </w:r>
      <w:proofErr w:type="spellEnd"/>
      <w:r w:rsidRPr="00646255">
        <w:rPr>
          <w:sz w:val="22"/>
          <w:szCs w:val="22"/>
        </w:rPr>
        <w:t>, V.</w:t>
      </w:r>
      <w:r w:rsidRPr="00646255">
        <w:rPr>
          <w:bCs/>
          <w:sz w:val="22"/>
          <w:szCs w:val="22"/>
        </w:rPr>
        <w:t xml:space="preserve"> Evidence of Rain Induced Melting in the Upper Ganga basin</w:t>
      </w:r>
      <w:r>
        <w:rPr>
          <w:bCs/>
          <w:sz w:val="22"/>
          <w:szCs w:val="22"/>
        </w:rPr>
        <w:t>,</w:t>
      </w:r>
      <w:r w:rsidRPr="00646255">
        <w:rPr>
          <w:sz w:val="22"/>
          <w:szCs w:val="22"/>
        </w:rPr>
        <w:t xml:space="preserve"> </w:t>
      </w:r>
      <w:r>
        <w:rPr>
          <w:sz w:val="22"/>
          <w:szCs w:val="22"/>
        </w:rPr>
        <w:t>AGU</w:t>
      </w:r>
      <w:r w:rsidRPr="00B84609">
        <w:rPr>
          <w:sz w:val="22"/>
          <w:szCs w:val="22"/>
        </w:rPr>
        <w:t xml:space="preserve"> Fall Meeting</w:t>
      </w:r>
      <w:r>
        <w:rPr>
          <w:sz w:val="22"/>
          <w:szCs w:val="22"/>
        </w:rPr>
        <w:t xml:space="preserve"> 2022</w:t>
      </w:r>
      <w:r w:rsidRPr="00B84609">
        <w:rPr>
          <w:sz w:val="22"/>
          <w:szCs w:val="22"/>
        </w:rPr>
        <w:t xml:space="preserve">, </w:t>
      </w:r>
      <w:r>
        <w:rPr>
          <w:sz w:val="22"/>
          <w:szCs w:val="22"/>
        </w:rPr>
        <w:t>Chicago,</w:t>
      </w:r>
      <w:r w:rsidRPr="00B84609">
        <w:rPr>
          <w:sz w:val="22"/>
          <w:szCs w:val="22"/>
        </w:rPr>
        <w:t xml:space="preserve"> 1</w:t>
      </w:r>
      <w:r>
        <w:rPr>
          <w:sz w:val="22"/>
          <w:szCs w:val="22"/>
        </w:rPr>
        <w:t>2</w:t>
      </w:r>
      <w:r w:rsidRPr="00B84609">
        <w:rPr>
          <w:sz w:val="22"/>
          <w:szCs w:val="22"/>
        </w:rPr>
        <w:t>-1</w:t>
      </w:r>
      <w:r>
        <w:rPr>
          <w:sz w:val="22"/>
          <w:szCs w:val="22"/>
        </w:rPr>
        <w:t>6</w:t>
      </w:r>
      <w:r w:rsidRPr="00B84609">
        <w:rPr>
          <w:sz w:val="22"/>
          <w:szCs w:val="22"/>
        </w:rPr>
        <w:t xml:space="preserve"> Dec</w:t>
      </w:r>
      <w:r>
        <w:rPr>
          <w:sz w:val="22"/>
          <w:szCs w:val="22"/>
        </w:rPr>
        <w:t>.</w:t>
      </w:r>
      <w:r>
        <w:rPr>
          <w:bCs/>
          <w:sz w:val="22"/>
          <w:szCs w:val="22"/>
        </w:rPr>
        <w:t xml:space="preserve"> </w:t>
      </w:r>
    </w:p>
    <w:p w:rsidR="00AA0690" w:rsidRPr="00392164" w:rsidRDefault="00AA0690" w:rsidP="00AA0690">
      <w:pPr>
        <w:ind w:left="630" w:hanging="630"/>
        <w:rPr>
          <w:sz w:val="22"/>
          <w:szCs w:val="22"/>
        </w:rPr>
      </w:pPr>
      <w:r w:rsidRPr="00392164">
        <w:rPr>
          <w:sz w:val="22"/>
          <w:szCs w:val="22"/>
        </w:rPr>
        <w:t>(C30) Boral S</w:t>
      </w:r>
      <w:r w:rsidRPr="00392164">
        <w:rPr>
          <w:bCs/>
          <w:sz w:val="22"/>
          <w:szCs w:val="22"/>
        </w:rPr>
        <w:t>*</w:t>
      </w:r>
      <w:r w:rsidRPr="00392164">
        <w:rPr>
          <w:sz w:val="22"/>
          <w:szCs w:val="22"/>
        </w:rPr>
        <w:t>, Sen I.S. Tracing dissolved trace elements from source to sink: Spatio-temporal variability and baseline concentrations in Ganges to judge future changes.</w:t>
      </w:r>
      <w:r>
        <w:rPr>
          <w:sz w:val="22"/>
          <w:szCs w:val="22"/>
        </w:rPr>
        <w:t xml:space="preserve"> </w:t>
      </w:r>
      <w:r w:rsidRPr="00392164">
        <w:rPr>
          <w:sz w:val="22"/>
          <w:szCs w:val="22"/>
        </w:rPr>
        <w:t>Goldschmidt Abstracts, 2020</w:t>
      </w:r>
      <w:r w:rsidRPr="00392164">
        <w:rPr>
          <w:b/>
          <w:bCs/>
          <w:sz w:val="22"/>
          <w:szCs w:val="22"/>
        </w:rPr>
        <w:t>,</w:t>
      </w:r>
      <w:r w:rsidRPr="00392164">
        <w:rPr>
          <w:sz w:val="22"/>
          <w:szCs w:val="22"/>
        </w:rPr>
        <w:t xml:space="preserve"> 224</w:t>
      </w:r>
    </w:p>
    <w:p w:rsidR="00AA0690" w:rsidRPr="00392164" w:rsidRDefault="00AA0690" w:rsidP="00AA0690">
      <w:pPr>
        <w:pStyle w:val="NormalWeb"/>
        <w:spacing w:before="0" w:beforeAutospacing="0" w:after="0" w:afterAutospacing="0"/>
        <w:ind w:left="630" w:hanging="630"/>
        <w:rPr>
          <w:iCs/>
          <w:sz w:val="22"/>
          <w:szCs w:val="22"/>
        </w:rPr>
      </w:pPr>
      <w:r w:rsidRPr="00392164">
        <w:rPr>
          <w:sz w:val="22"/>
          <w:szCs w:val="22"/>
        </w:rPr>
        <w:t>(C29) Shukla T</w:t>
      </w:r>
      <w:r w:rsidRPr="00392164">
        <w:rPr>
          <w:bCs/>
          <w:sz w:val="22"/>
          <w:szCs w:val="22"/>
        </w:rPr>
        <w:t>**</w:t>
      </w:r>
      <w:r w:rsidRPr="00392164">
        <w:rPr>
          <w:sz w:val="22"/>
          <w:szCs w:val="22"/>
        </w:rPr>
        <w:t xml:space="preserve">, Sen I.S. The control of hydrological inorganic carbon input on plaeo-CO2 release from glacial lakes, </w:t>
      </w:r>
      <w:r w:rsidRPr="00392164">
        <w:rPr>
          <w:rStyle w:val="Emphasis"/>
          <w:sz w:val="22"/>
          <w:szCs w:val="22"/>
        </w:rPr>
        <w:t>Goldschmidt Abstracts</w:t>
      </w:r>
      <w:r w:rsidRPr="00392164">
        <w:rPr>
          <w:sz w:val="22"/>
          <w:szCs w:val="22"/>
        </w:rPr>
        <w:t xml:space="preserve">, </w:t>
      </w:r>
      <w:r w:rsidRPr="00392164">
        <w:rPr>
          <w:rStyle w:val="Strong"/>
          <w:sz w:val="22"/>
          <w:szCs w:val="22"/>
        </w:rPr>
        <w:t>2020</w:t>
      </w:r>
      <w:r w:rsidRPr="00392164">
        <w:rPr>
          <w:sz w:val="22"/>
          <w:szCs w:val="22"/>
        </w:rPr>
        <w:t xml:space="preserve"> 2376</w:t>
      </w:r>
    </w:p>
    <w:p w:rsidR="00AA0690" w:rsidRPr="00392164" w:rsidRDefault="00AA0690" w:rsidP="00AA0690">
      <w:pPr>
        <w:pStyle w:val="NormalWeb"/>
        <w:spacing w:before="0" w:beforeAutospacing="0" w:after="0" w:afterAutospacing="0"/>
        <w:ind w:left="630" w:hanging="630"/>
        <w:rPr>
          <w:i/>
          <w:sz w:val="22"/>
          <w:szCs w:val="22"/>
        </w:rPr>
      </w:pPr>
      <w:r w:rsidRPr="00392164">
        <w:rPr>
          <w:sz w:val="22"/>
          <w:szCs w:val="22"/>
        </w:rPr>
        <w:t>(C28) Mitra A</w:t>
      </w:r>
      <w:r w:rsidRPr="00392164">
        <w:rPr>
          <w:bCs/>
          <w:sz w:val="22"/>
          <w:szCs w:val="22"/>
        </w:rPr>
        <w:t xml:space="preserve"> *</w:t>
      </w:r>
      <w:r w:rsidRPr="00392164">
        <w:rPr>
          <w:sz w:val="22"/>
          <w:szCs w:val="22"/>
        </w:rPr>
        <w:t xml:space="preserve">, Sen I.S, Meisel T, </w:t>
      </w:r>
      <w:proofErr w:type="spellStart"/>
      <w:r w:rsidRPr="00392164">
        <w:rPr>
          <w:sz w:val="22"/>
          <w:szCs w:val="22"/>
        </w:rPr>
        <w:t>Walkner</w:t>
      </w:r>
      <w:proofErr w:type="spellEnd"/>
      <w:r w:rsidRPr="00392164">
        <w:rPr>
          <w:sz w:val="22"/>
          <w:szCs w:val="22"/>
        </w:rPr>
        <w:t xml:space="preserve"> C. Platinum Group Elements in Indian Environment: Magnitude and Pathways, </w:t>
      </w:r>
      <w:r w:rsidRPr="00392164">
        <w:rPr>
          <w:rStyle w:val="Emphasis"/>
          <w:sz w:val="22"/>
          <w:szCs w:val="22"/>
        </w:rPr>
        <w:t>Goldschmidt Abstracts</w:t>
      </w:r>
      <w:r w:rsidRPr="00392164">
        <w:rPr>
          <w:sz w:val="22"/>
          <w:szCs w:val="22"/>
        </w:rPr>
        <w:t xml:space="preserve">, </w:t>
      </w:r>
      <w:r w:rsidRPr="00392164">
        <w:rPr>
          <w:rStyle w:val="Strong"/>
          <w:sz w:val="22"/>
          <w:szCs w:val="22"/>
        </w:rPr>
        <w:t>2020</w:t>
      </w:r>
      <w:r w:rsidRPr="00392164">
        <w:rPr>
          <w:sz w:val="22"/>
          <w:szCs w:val="22"/>
        </w:rPr>
        <w:t>, 1816</w:t>
      </w:r>
    </w:p>
    <w:p w:rsidR="00AA0690" w:rsidRPr="00B84609" w:rsidRDefault="00AA0690" w:rsidP="00AA0690">
      <w:pPr>
        <w:pStyle w:val="NormalWeb"/>
        <w:spacing w:before="0" w:beforeAutospacing="0" w:after="0" w:afterAutospacing="0"/>
        <w:ind w:left="567" w:hanging="567"/>
        <w:jc w:val="both"/>
        <w:rPr>
          <w:i/>
          <w:sz w:val="22"/>
          <w:szCs w:val="22"/>
        </w:rPr>
      </w:pPr>
      <w:r w:rsidRPr="00D22CE7">
        <w:rPr>
          <w:sz w:val="22"/>
          <w:szCs w:val="22"/>
        </w:rPr>
        <w:t>(C2</w:t>
      </w:r>
      <w:r>
        <w:rPr>
          <w:sz w:val="22"/>
          <w:szCs w:val="22"/>
        </w:rPr>
        <w:t>7</w:t>
      </w:r>
      <w:r w:rsidRPr="00D22CE7">
        <w:rPr>
          <w:sz w:val="22"/>
          <w:szCs w:val="22"/>
        </w:rPr>
        <w:t>) Mitra, A.,</w:t>
      </w:r>
      <w:r w:rsidRPr="00463116">
        <w:rPr>
          <w:bCs/>
          <w:sz w:val="22"/>
          <w:szCs w:val="22"/>
        </w:rPr>
        <w:t xml:space="preserve"> </w:t>
      </w:r>
      <w:r w:rsidRPr="00E9532B">
        <w:rPr>
          <w:bCs/>
          <w:sz w:val="22"/>
          <w:szCs w:val="22"/>
        </w:rPr>
        <w:t>*</w:t>
      </w:r>
      <w:r w:rsidRPr="00D22CE7">
        <w:rPr>
          <w:sz w:val="22"/>
          <w:szCs w:val="22"/>
        </w:rPr>
        <w:t xml:space="preserve"> Sen, I.S., </w:t>
      </w:r>
      <w:proofErr w:type="spellStart"/>
      <w:r w:rsidRPr="00D22CE7">
        <w:rPr>
          <w:sz w:val="22"/>
          <w:szCs w:val="22"/>
        </w:rPr>
        <w:t>Vinoj</w:t>
      </w:r>
      <w:proofErr w:type="spellEnd"/>
      <w:r w:rsidRPr="00D22CE7">
        <w:rPr>
          <w:sz w:val="22"/>
          <w:szCs w:val="22"/>
        </w:rPr>
        <w:t xml:space="preserve"> V., Pandey, S.K., Planetary boundary layer height controls the transport of heavy metals to the Himalayan Glaciers, Accepted for oral presentation in Goldschmidt, </w:t>
      </w:r>
      <w:r w:rsidRPr="00B84609">
        <w:rPr>
          <w:sz w:val="22"/>
          <w:szCs w:val="22"/>
        </w:rPr>
        <w:t>20</w:t>
      </w:r>
      <w:r>
        <w:rPr>
          <w:sz w:val="22"/>
          <w:szCs w:val="22"/>
        </w:rPr>
        <w:t>20</w:t>
      </w:r>
      <w:r w:rsidRPr="00B84609">
        <w:rPr>
          <w:sz w:val="22"/>
          <w:szCs w:val="22"/>
        </w:rPr>
        <w:t>.</w:t>
      </w:r>
    </w:p>
    <w:p w:rsidR="00AA0690" w:rsidRPr="00392164" w:rsidRDefault="00AA0690" w:rsidP="00AA0690">
      <w:pPr>
        <w:pStyle w:val="NormalWeb"/>
        <w:spacing w:before="0" w:beforeAutospacing="0" w:after="0" w:afterAutospacing="0"/>
        <w:ind w:left="567" w:hanging="567"/>
        <w:jc w:val="both"/>
        <w:rPr>
          <w:i/>
          <w:sz w:val="20"/>
          <w:szCs w:val="22"/>
        </w:rPr>
      </w:pPr>
      <w:r w:rsidRPr="00D22CE7">
        <w:rPr>
          <w:sz w:val="22"/>
          <w:szCs w:val="22"/>
        </w:rPr>
        <w:t>(C2</w:t>
      </w:r>
      <w:r>
        <w:rPr>
          <w:sz w:val="22"/>
          <w:szCs w:val="22"/>
        </w:rPr>
        <w:t>6</w:t>
      </w:r>
      <w:r w:rsidRPr="00D22CE7">
        <w:rPr>
          <w:sz w:val="22"/>
          <w:szCs w:val="22"/>
        </w:rPr>
        <w:t>) Boral, S.,</w:t>
      </w:r>
      <w:r w:rsidRPr="00463116">
        <w:rPr>
          <w:bCs/>
          <w:sz w:val="22"/>
          <w:szCs w:val="22"/>
        </w:rPr>
        <w:t xml:space="preserve"> </w:t>
      </w:r>
      <w:r w:rsidRPr="00E9532B">
        <w:rPr>
          <w:bCs/>
          <w:sz w:val="22"/>
          <w:szCs w:val="22"/>
        </w:rPr>
        <w:t>*</w:t>
      </w:r>
      <w:r w:rsidRPr="00D22CE7">
        <w:rPr>
          <w:sz w:val="22"/>
          <w:szCs w:val="22"/>
        </w:rPr>
        <w:t xml:space="preserve"> </w:t>
      </w:r>
      <w:proofErr w:type="spellStart"/>
      <w:r w:rsidRPr="00D22CE7">
        <w:rPr>
          <w:sz w:val="22"/>
          <w:szCs w:val="22"/>
        </w:rPr>
        <w:t>Peucker-Ehrenbrink</w:t>
      </w:r>
      <w:proofErr w:type="spellEnd"/>
      <w:r w:rsidRPr="00D22CE7">
        <w:rPr>
          <w:sz w:val="22"/>
          <w:szCs w:val="22"/>
        </w:rPr>
        <w:t>, B., Hemmingway, J.D.,</w:t>
      </w:r>
      <w:r>
        <w:rPr>
          <w:sz w:val="22"/>
          <w:szCs w:val="22"/>
        </w:rPr>
        <w:t xml:space="preserve"> </w:t>
      </w:r>
      <w:r w:rsidRPr="00D22CE7">
        <w:rPr>
          <w:sz w:val="22"/>
          <w:szCs w:val="22"/>
        </w:rPr>
        <w:t xml:space="preserve">Sen, I.S., </w:t>
      </w:r>
      <w:proofErr w:type="spellStart"/>
      <w:r w:rsidRPr="00D22CE7">
        <w:rPr>
          <w:sz w:val="22"/>
          <w:szCs w:val="22"/>
        </w:rPr>
        <w:t>Galy</w:t>
      </w:r>
      <w:proofErr w:type="spellEnd"/>
      <w:r w:rsidRPr="00D22CE7">
        <w:rPr>
          <w:sz w:val="22"/>
          <w:szCs w:val="22"/>
        </w:rPr>
        <w:t xml:space="preserve">, V. Controls on temporal variations in the dissolved </w:t>
      </w:r>
      <w:r w:rsidRPr="00D22CE7">
        <w:rPr>
          <w:sz w:val="22"/>
          <w:szCs w:val="22"/>
          <w:vertAlign w:val="superscript"/>
        </w:rPr>
        <w:t>87</w:t>
      </w:r>
      <w:r w:rsidRPr="00D22CE7">
        <w:rPr>
          <w:sz w:val="22"/>
          <w:szCs w:val="22"/>
        </w:rPr>
        <w:t>Sr/</w:t>
      </w:r>
      <w:r w:rsidRPr="00D22CE7">
        <w:rPr>
          <w:sz w:val="22"/>
          <w:szCs w:val="22"/>
          <w:vertAlign w:val="superscript"/>
        </w:rPr>
        <w:t>86</w:t>
      </w:r>
      <w:r w:rsidRPr="00D22CE7">
        <w:rPr>
          <w:sz w:val="22"/>
          <w:szCs w:val="22"/>
        </w:rPr>
        <w:t xml:space="preserve">Sr of large rivers: Evidence from the Ganga and Brahmaputra. </w:t>
      </w:r>
      <w:r w:rsidRPr="0024072A">
        <w:rPr>
          <w:sz w:val="22"/>
          <w:szCs w:val="22"/>
        </w:rPr>
        <w:t xml:space="preserve">Goldschmidt </w:t>
      </w:r>
      <w:r w:rsidRPr="00967C83">
        <w:rPr>
          <w:sz w:val="22"/>
          <w:szCs w:val="22"/>
        </w:rPr>
        <w:t xml:space="preserve">Abstracts </w:t>
      </w:r>
      <w:r w:rsidRPr="00B84609">
        <w:rPr>
          <w:sz w:val="22"/>
          <w:szCs w:val="22"/>
        </w:rPr>
        <w:t xml:space="preserve">2019, </w:t>
      </w:r>
      <w:r>
        <w:rPr>
          <w:sz w:val="22"/>
          <w:szCs w:val="22"/>
        </w:rPr>
        <w:t xml:space="preserve">334 </w:t>
      </w:r>
      <w:r w:rsidRPr="00967C83">
        <w:rPr>
          <w:sz w:val="22"/>
        </w:rPr>
        <w:t>(Oral Presentation)</w:t>
      </w:r>
      <w:r w:rsidRPr="00967C83">
        <w:rPr>
          <w:sz w:val="20"/>
          <w:szCs w:val="22"/>
        </w:rPr>
        <w:t>.</w:t>
      </w:r>
    </w:p>
    <w:p w:rsidR="00AA0690" w:rsidRDefault="00AA0690" w:rsidP="00AA0690">
      <w:pPr>
        <w:tabs>
          <w:tab w:val="left" w:pos="270"/>
        </w:tabs>
        <w:ind w:left="567" w:hanging="567"/>
        <w:jc w:val="both"/>
        <w:rPr>
          <w:sz w:val="22"/>
          <w:szCs w:val="22"/>
        </w:rPr>
      </w:pPr>
      <w:r w:rsidRPr="00D22CE7">
        <w:rPr>
          <w:sz w:val="22"/>
          <w:szCs w:val="22"/>
        </w:rPr>
        <w:t>(C2</w:t>
      </w:r>
      <w:r>
        <w:rPr>
          <w:sz w:val="22"/>
          <w:szCs w:val="22"/>
        </w:rPr>
        <w:t>5</w:t>
      </w:r>
      <w:r w:rsidRPr="00D22CE7">
        <w:rPr>
          <w:sz w:val="22"/>
          <w:szCs w:val="22"/>
        </w:rPr>
        <w:t>) Nizam S,</w:t>
      </w:r>
      <w:r w:rsidRPr="00463116">
        <w:rPr>
          <w:bCs/>
          <w:sz w:val="22"/>
          <w:szCs w:val="22"/>
        </w:rPr>
        <w:t xml:space="preserve"> </w:t>
      </w:r>
      <w:r w:rsidRPr="00E9532B">
        <w:rPr>
          <w:bCs/>
          <w:sz w:val="22"/>
          <w:szCs w:val="22"/>
        </w:rPr>
        <w:t>*</w:t>
      </w:r>
      <w:r w:rsidRPr="00D22CE7">
        <w:rPr>
          <w:sz w:val="22"/>
          <w:szCs w:val="22"/>
        </w:rPr>
        <w:t xml:space="preserve"> Sen IS, </w:t>
      </w:r>
      <w:proofErr w:type="spellStart"/>
      <w:r w:rsidRPr="00D22CE7">
        <w:rPr>
          <w:sz w:val="22"/>
          <w:szCs w:val="22"/>
        </w:rPr>
        <w:t>Galy</w:t>
      </w:r>
      <w:proofErr w:type="spellEnd"/>
      <w:r w:rsidRPr="00D22CE7">
        <w:rPr>
          <w:sz w:val="22"/>
          <w:szCs w:val="22"/>
        </w:rPr>
        <w:t xml:space="preserve"> V, Selby D, </w:t>
      </w:r>
      <w:proofErr w:type="spellStart"/>
      <w:r w:rsidRPr="00D22CE7">
        <w:rPr>
          <w:sz w:val="22"/>
          <w:szCs w:val="22"/>
        </w:rPr>
        <w:t>Vinoj</w:t>
      </w:r>
      <w:proofErr w:type="spellEnd"/>
      <w:r w:rsidRPr="00D22CE7">
        <w:rPr>
          <w:sz w:val="22"/>
          <w:szCs w:val="22"/>
        </w:rPr>
        <w:t xml:space="preserve"> V, </w:t>
      </w:r>
      <w:proofErr w:type="spellStart"/>
      <w:r w:rsidRPr="00D22CE7">
        <w:rPr>
          <w:sz w:val="22"/>
          <w:szCs w:val="22"/>
        </w:rPr>
        <w:t>Bizmis</w:t>
      </w:r>
      <w:proofErr w:type="spellEnd"/>
      <w:r w:rsidRPr="00D22CE7">
        <w:rPr>
          <w:sz w:val="22"/>
          <w:szCs w:val="22"/>
        </w:rPr>
        <w:t xml:space="preserve"> M &amp; Azam MF.  Biomass derived carbon key to western Himalayan Glacier melt. </w:t>
      </w:r>
      <w:r w:rsidRPr="0024072A">
        <w:rPr>
          <w:i/>
          <w:iCs/>
          <w:sz w:val="22"/>
          <w:szCs w:val="22"/>
        </w:rPr>
        <w:t xml:space="preserve">Goldschmidt </w:t>
      </w:r>
      <w:r w:rsidRPr="00B84609">
        <w:rPr>
          <w:i/>
          <w:iCs/>
          <w:sz w:val="22"/>
          <w:szCs w:val="22"/>
        </w:rPr>
        <w:t>2019</w:t>
      </w:r>
      <w:r w:rsidRPr="0024072A">
        <w:rPr>
          <w:i/>
          <w:iCs/>
          <w:sz w:val="22"/>
          <w:szCs w:val="22"/>
        </w:rPr>
        <w:t>, 09c/385/Mo</w:t>
      </w:r>
      <w:r w:rsidRPr="00D22CE7">
        <w:rPr>
          <w:sz w:val="22"/>
          <w:szCs w:val="22"/>
        </w:rPr>
        <w:t>.</w:t>
      </w:r>
    </w:p>
    <w:p w:rsidR="00AA0690" w:rsidRPr="0011401B" w:rsidRDefault="00AA0690" w:rsidP="00AA0690">
      <w:pPr>
        <w:ind w:left="630" w:hanging="630"/>
        <w:rPr>
          <w:sz w:val="22"/>
          <w:szCs w:val="22"/>
        </w:rPr>
      </w:pPr>
      <w:r w:rsidRPr="0011401B">
        <w:rPr>
          <w:sz w:val="22"/>
          <w:szCs w:val="22"/>
        </w:rPr>
        <w:t xml:space="preserve">(C24) </w:t>
      </w:r>
      <w:r w:rsidRPr="00392164">
        <w:rPr>
          <w:sz w:val="22"/>
          <w:szCs w:val="22"/>
        </w:rPr>
        <w:t xml:space="preserve">Chandra J., Paul D., Sen I.S., Ansari A.J., </w:t>
      </w:r>
      <w:proofErr w:type="spellStart"/>
      <w:r w:rsidRPr="00392164">
        <w:rPr>
          <w:sz w:val="22"/>
          <w:szCs w:val="22"/>
        </w:rPr>
        <w:t>Uniyal</w:t>
      </w:r>
      <w:proofErr w:type="spellEnd"/>
      <w:r w:rsidRPr="00392164">
        <w:rPr>
          <w:sz w:val="22"/>
          <w:szCs w:val="22"/>
        </w:rPr>
        <w:t xml:space="preserve"> A. Osmium isotopic composition o</w:t>
      </w:r>
      <w:r>
        <w:rPr>
          <w:sz w:val="22"/>
          <w:szCs w:val="22"/>
        </w:rPr>
        <w:t xml:space="preserve">f </w:t>
      </w:r>
      <w:r w:rsidRPr="00392164">
        <w:rPr>
          <w:sz w:val="22"/>
          <w:szCs w:val="22"/>
        </w:rPr>
        <w:t xml:space="preserve">carbonatites and associated rocks from the Amba </w:t>
      </w:r>
      <w:proofErr w:type="spellStart"/>
      <w:r w:rsidRPr="00392164">
        <w:rPr>
          <w:sz w:val="22"/>
          <w:szCs w:val="22"/>
        </w:rPr>
        <w:t>Dongar</w:t>
      </w:r>
      <w:proofErr w:type="spellEnd"/>
      <w:r w:rsidRPr="00392164">
        <w:rPr>
          <w:sz w:val="22"/>
          <w:szCs w:val="22"/>
        </w:rPr>
        <w:t xml:space="preserve"> carbonatite complex, Gujrat reveals presence of old oceanic crust in the source. American Geophysical Union, Fall Meeting 2019, abstract #V11E-0128</w:t>
      </w:r>
    </w:p>
    <w:p w:rsidR="00AA0690" w:rsidRPr="00B84609" w:rsidRDefault="00AA0690" w:rsidP="00AA0690">
      <w:pPr>
        <w:pStyle w:val="NormalWeb"/>
        <w:spacing w:before="0" w:beforeAutospacing="0" w:after="0" w:afterAutospacing="0"/>
        <w:ind w:left="567" w:hanging="567"/>
        <w:jc w:val="both"/>
        <w:rPr>
          <w:i/>
          <w:sz w:val="22"/>
          <w:szCs w:val="22"/>
        </w:rPr>
      </w:pPr>
      <w:r w:rsidRPr="00D22CE7">
        <w:rPr>
          <w:sz w:val="22"/>
          <w:szCs w:val="22"/>
        </w:rPr>
        <w:t xml:space="preserve">(C23) Mitra, </w:t>
      </w:r>
      <w:proofErr w:type="gramStart"/>
      <w:r w:rsidRPr="00D22CE7">
        <w:rPr>
          <w:sz w:val="22"/>
          <w:szCs w:val="22"/>
        </w:rPr>
        <w:t>A.,</w:t>
      </w:r>
      <w:r w:rsidRPr="00D22CE7">
        <w:rPr>
          <w:bCs/>
          <w:sz w:val="22"/>
          <w:szCs w:val="22"/>
        </w:rPr>
        <w:t>*</w:t>
      </w:r>
      <w:proofErr w:type="gramEnd"/>
      <w:r w:rsidRPr="00D22CE7">
        <w:rPr>
          <w:sz w:val="22"/>
          <w:szCs w:val="22"/>
        </w:rPr>
        <w:t xml:space="preserve"> Sen, I.S., Meisel, T., Integration of air mass trajectory models and Pb isotope data to trace the long-range transport of atmospheric dust in India. Goldschmidt Abstracts </w:t>
      </w:r>
      <w:r w:rsidRPr="00B84609">
        <w:rPr>
          <w:sz w:val="22"/>
          <w:szCs w:val="22"/>
        </w:rPr>
        <w:t>2018, 1783</w:t>
      </w:r>
    </w:p>
    <w:p w:rsidR="00AA0690" w:rsidRPr="00B84609" w:rsidRDefault="00AA0690" w:rsidP="00AA0690">
      <w:pPr>
        <w:tabs>
          <w:tab w:val="left" w:pos="270"/>
        </w:tabs>
        <w:ind w:left="567" w:hanging="567"/>
        <w:jc w:val="both"/>
        <w:rPr>
          <w:sz w:val="22"/>
          <w:szCs w:val="22"/>
        </w:rPr>
      </w:pPr>
      <w:r w:rsidRPr="00B84609">
        <w:rPr>
          <w:sz w:val="22"/>
          <w:szCs w:val="22"/>
        </w:rPr>
        <w:t xml:space="preserve">(C22) Nizam, </w:t>
      </w:r>
      <w:proofErr w:type="gramStart"/>
      <w:r w:rsidRPr="00B84609">
        <w:rPr>
          <w:sz w:val="22"/>
          <w:szCs w:val="22"/>
        </w:rPr>
        <w:t>S.,</w:t>
      </w:r>
      <w:r w:rsidRPr="00B84609">
        <w:rPr>
          <w:bCs/>
          <w:sz w:val="22"/>
          <w:szCs w:val="22"/>
        </w:rPr>
        <w:t>*</w:t>
      </w:r>
      <w:proofErr w:type="gramEnd"/>
      <w:r w:rsidRPr="00B84609">
        <w:rPr>
          <w:sz w:val="22"/>
          <w:szCs w:val="22"/>
        </w:rPr>
        <w:t xml:space="preserve"> Sen, I.S., Azam M.F., Selby, D., Geochemical characteristics of cryoconite holes on </w:t>
      </w:r>
      <w:proofErr w:type="spellStart"/>
      <w:r w:rsidRPr="00B84609">
        <w:rPr>
          <w:sz w:val="22"/>
          <w:szCs w:val="22"/>
        </w:rPr>
        <w:t>Chota</w:t>
      </w:r>
      <w:proofErr w:type="spellEnd"/>
      <w:r w:rsidRPr="00B84609">
        <w:rPr>
          <w:sz w:val="22"/>
          <w:szCs w:val="22"/>
        </w:rPr>
        <w:t xml:space="preserve"> </w:t>
      </w:r>
      <w:proofErr w:type="spellStart"/>
      <w:r w:rsidRPr="00B84609">
        <w:rPr>
          <w:sz w:val="22"/>
          <w:szCs w:val="22"/>
        </w:rPr>
        <w:t>Shingri</w:t>
      </w:r>
      <w:proofErr w:type="spellEnd"/>
      <w:r w:rsidRPr="00B84609">
        <w:rPr>
          <w:sz w:val="22"/>
          <w:szCs w:val="22"/>
        </w:rPr>
        <w:t xml:space="preserve"> glacier, Western Himalaya, India. </w:t>
      </w:r>
      <w:r w:rsidRPr="00B84609">
        <w:rPr>
          <w:i/>
          <w:iCs/>
          <w:sz w:val="22"/>
          <w:szCs w:val="22"/>
        </w:rPr>
        <w:t>Goldschmidt 2018, 08i/235/Th</w:t>
      </w:r>
      <w:r w:rsidRPr="00B84609">
        <w:rPr>
          <w:sz w:val="22"/>
          <w:szCs w:val="22"/>
        </w:rPr>
        <w:t xml:space="preserve">. </w:t>
      </w:r>
    </w:p>
    <w:p w:rsidR="00AA0690" w:rsidRPr="00B84609" w:rsidRDefault="00AA0690" w:rsidP="00AA0690">
      <w:pPr>
        <w:tabs>
          <w:tab w:val="left" w:pos="270"/>
        </w:tabs>
        <w:ind w:left="567" w:hanging="567"/>
        <w:jc w:val="both"/>
        <w:rPr>
          <w:sz w:val="22"/>
          <w:szCs w:val="22"/>
        </w:rPr>
      </w:pPr>
      <w:r w:rsidRPr="00B84609">
        <w:rPr>
          <w:sz w:val="22"/>
          <w:szCs w:val="22"/>
        </w:rPr>
        <w:t xml:space="preserve">(C21) Gupta, S., Tripathi, S., Sinha R., </w:t>
      </w:r>
      <w:proofErr w:type="spellStart"/>
      <w:r w:rsidRPr="00B84609">
        <w:rPr>
          <w:sz w:val="22"/>
          <w:szCs w:val="22"/>
        </w:rPr>
        <w:t>Karumanachi</w:t>
      </w:r>
      <w:proofErr w:type="spellEnd"/>
      <w:r w:rsidRPr="00B84609">
        <w:rPr>
          <w:sz w:val="22"/>
          <w:szCs w:val="22"/>
        </w:rPr>
        <w:t>, S.K., Paul, D., Tripathi, S.N., Sen, I.S.,</w:t>
      </w:r>
      <w:r w:rsidRPr="00B84609">
        <w:rPr>
          <w:rFonts w:eastAsia="MS Gothic"/>
          <w:sz w:val="22"/>
          <w:szCs w:val="22"/>
          <w:vertAlign w:val="superscript"/>
        </w:rPr>
        <w:t xml:space="preserve"> </w:t>
      </w:r>
      <w:r w:rsidRPr="00B84609">
        <w:rPr>
          <w:sz w:val="22"/>
          <w:szCs w:val="22"/>
        </w:rPr>
        <w:t>Setting up a new CZO in the Ganga basin: Instrumentation, stakeholder engagement and preliminary observations, Abstract H41G-1535 presented at 2017 Fall Meeting, AGU, New Orleans, Louisiana. 11-15 Dec</w:t>
      </w:r>
    </w:p>
    <w:p w:rsidR="00AA0690" w:rsidRPr="00B84609" w:rsidRDefault="00AA0690" w:rsidP="00AA0690">
      <w:pPr>
        <w:tabs>
          <w:tab w:val="left" w:pos="270"/>
        </w:tabs>
        <w:ind w:left="567" w:hanging="567"/>
        <w:jc w:val="both"/>
        <w:rPr>
          <w:rFonts w:asciiTheme="minorHAnsi" w:eastAsiaTheme="minorEastAsia" w:hAnsiTheme="minorHAnsi" w:cstheme="minorBidi"/>
          <w:sz w:val="22"/>
          <w:szCs w:val="22"/>
          <w:lang w:bidi="en-US"/>
        </w:rPr>
      </w:pPr>
      <w:r w:rsidRPr="00B84609">
        <w:rPr>
          <w:rFonts w:eastAsiaTheme="minorEastAsia"/>
          <w:iCs/>
          <w:sz w:val="22"/>
          <w:szCs w:val="22"/>
          <w:lang w:bidi="en-US"/>
        </w:rPr>
        <w:t>(C20) Sen, I.S., Laxmi, V., Mishra G.</w:t>
      </w:r>
      <w:r w:rsidRPr="00B84609">
        <w:rPr>
          <w:rFonts w:eastAsia="MS Gothic"/>
          <w:iCs/>
          <w:sz w:val="22"/>
          <w:szCs w:val="22"/>
          <w:vertAlign w:val="superscript"/>
          <w:lang w:bidi="en-US"/>
        </w:rPr>
        <w:t xml:space="preserve"> ‡</w:t>
      </w:r>
      <w:r w:rsidRPr="00B84609">
        <w:rPr>
          <w:rFonts w:eastAsiaTheme="minorEastAsia"/>
          <w:iCs/>
          <w:sz w:val="22"/>
          <w:szCs w:val="22"/>
          <w:lang w:bidi="en-US"/>
        </w:rPr>
        <w:t>,</w:t>
      </w:r>
      <w:r w:rsidRPr="00B84609">
        <w:rPr>
          <w:rFonts w:eastAsia="MS Gothic"/>
          <w:iCs/>
          <w:sz w:val="22"/>
          <w:szCs w:val="22"/>
          <w:vertAlign w:val="superscript"/>
          <w:lang w:bidi="en-US"/>
        </w:rPr>
        <w:t xml:space="preserve"> </w:t>
      </w:r>
      <w:r w:rsidRPr="00B84609">
        <w:rPr>
          <w:rFonts w:eastAsiaTheme="minorEastAsia"/>
          <w:iCs/>
          <w:sz w:val="22"/>
          <w:szCs w:val="22"/>
          <w:lang w:bidi="en-US"/>
        </w:rPr>
        <w:t>Major and trace element fluxes to the Ganges River: Significance of small flood plain tributary as non-point pollution source, Abstract EP21D-1869 presented at 2017 Fall Meeting, AGU, New Orleans, Louisiana. 11-15 Dec</w:t>
      </w:r>
    </w:p>
    <w:p w:rsidR="00AA0690" w:rsidRPr="00B84609" w:rsidRDefault="00AA0690" w:rsidP="00AA0690">
      <w:pPr>
        <w:tabs>
          <w:tab w:val="left" w:pos="270"/>
        </w:tabs>
        <w:ind w:left="567" w:hanging="567"/>
        <w:jc w:val="both"/>
        <w:rPr>
          <w:sz w:val="22"/>
          <w:szCs w:val="22"/>
        </w:rPr>
      </w:pPr>
      <w:r w:rsidRPr="00B84609">
        <w:rPr>
          <w:rFonts w:eastAsiaTheme="minorEastAsia"/>
          <w:iCs/>
          <w:sz w:val="22"/>
          <w:szCs w:val="22"/>
          <w:lang w:bidi="en-US"/>
        </w:rPr>
        <w:t>(C</w:t>
      </w:r>
      <w:r w:rsidRPr="00B84609">
        <w:rPr>
          <w:sz w:val="22"/>
          <w:szCs w:val="22"/>
        </w:rPr>
        <w:t>19</w:t>
      </w:r>
      <w:r w:rsidRPr="00B84609">
        <w:rPr>
          <w:rFonts w:eastAsiaTheme="minorEastAsia"/>
          <w:iCs/>
          <w:sz w:val="22"/>
          <w:szCs w:val="22"/>
          <w:lang w:bidi="en-US"/>
        </w:rPr>
        <w:t>) *Sen, I.S., Boral, S.,</w:t>
      </w:r>
      <w:r w:rsidRPr="00B84609">
        <w:rPr>
          <w:bCs/>
          <w:sz w:val="22"/>
          <w:szCs w:val="22"/>
        </w:rPr>
        <w:t xml:space="preserve"> *</w:t>
      </w:r>
      <w:r w:rsidRPr="00B84609">
        <w:rPr>
          <w:rFonts w:eastAsiaTheme="minorEastAsia"/>
          <w:iCs/>
          <w:sz w:val="22"/>
          <w:szCs w:val="22"/>
          <w:lang w:bidi="en-US"/>
        </w:rPr>
        <w:t xml:space="preserve"> Ranjan, S., Tandon, S. Nutrient Transport by Small Floodplain Rivers: Their Importance and Contribution to Land-to-Ocean Fluxes. Goldschmidt Abstracts</w:t>
      </w:r>
      <w:r w:rsidRPr="00B84609">
        <w:rPr>
          <w:sz w:val="22"/>
          <w:szCs w:val="22"/>
        </w:rPr>
        <w:t xml:space="preserve">, </w:t>
      </w:r>
      <w:r w:rsidRPr="00B84609">
        <w:rPr>
          <w:rFonts w:eastAsiaTheme="minorEastAsia"/>
          <w:iCs/>
          <w:sz w:val="22"/>
          <w:szCs w:val="22"/>
          <w:lang w:bidi="en-US"/>
        </w:rPr>
        <w:t>2017</w:t>
      </w:r>
      <w:r w:rsidRPr="00B84609">
        <w:rPr>
          <w:sz w:val="22"/>
          <w:szCs w:val="22"/>
        </w:rPr>
        <w:t xml:space="preserve"> </w:t>
      </w:r>
      <w:r w:rsidRPr="00B84609">
        <w:rPr>
          <w:rFonts w:eastAsiaTheme="minorEastAsia"/>
          <w:iCs/>
          <w:sz w:val="22"/>
          <w:szCs w:val="22"/>
          <w:lang w:bidi="en-US"/>
        </w:rPr>
        <w:t>3591.</w:t>
      </w:r>
    </w:p>
    <w:p w:rsidR="00AA0690" w:rsidRPr="00B84609" w:rsidRDefault="00AA0690" w:rsidP="00AA0690">
      <w:pPr>
        <w:tabs>
          <w:tab w:val="left" w:pos="270"/>
        </w:tabs>
        <w:ind w:left="567" w:hanging="567"/>
        <w:jc w:val="both"/>
        <w:rPr>
          <w:sz w:val="22"/>
          <w:szCs w:val="22"/>
        </w:rPr>
      </w:pPr>
      <w:r w:rsidRPr="00B84609">
        <w:rPr>
          <w:sz w:val="22"/>
          <w:szCs w:val="22"/>
        </w:rPr>
        <w:t xml:space="preserve"> (C18) Nizam, S.</w:t>
      </w:r>
      <w:r w:rsidRPr="00B84609">
        <w:rPr>
          <w:rFonts w:eastAsia="MS Gothic"/>
          <w:sz w:val="22"/>
          <w:szCs w:val="22"/>
          <w:vertAlign w:val="superscript"/>
        </w:rPr>
        <w:t xml:space="preserve"> ‡</w:t>
      </w:r>
      <w:r w:rsidRPr="00B84609">
        <w:rPr>
          <w:sz w:val="22"/>
          <w:szCs w:val="22"/>
        </w:rPr>
        <w:t>,</w:t>
      </w:r>
      <w:r w:rsidRPr="00B84609">
        <w:rPr>
          <w:rFonts w:eastAsia="MS Gothic"/>
          <w:sz w:val="22"/>
          <w:szCs w:val="22"/>
          <w:vertAlign w:val="superscript"/>
        </w:rPr>
        <w:t xml:space="preserve"> </w:t>
      </w:r>
      <w:r w:rsidRPr="00B84609">
        <w:rPr>
          <w:sz w:val="22"/>
          <w:szCs w:val="22"/>
        </w:rPr>
        <w:t xml:space="preserve">Sen, I.S. Physical and chemical interactions between the southwest monsoon rains and aerosols over the Indo-Gangetic Basin, </w:t>
      </w:r>
      <w:r w:rsidRPr="00B84609">
        <w:rPr>
          <w:i/>
          <w:sz w:val="22"/>
        </w:rPr>
        <w:t>Goldschmidt 2017, 3068, 16e/368/Th.</w:t>
      </w:r>
    </w:p>
    <w:p w:rsidR="00AA0690" w:rsidRPr="00B84609" w:rsidRDefault="00AA0690" w:rsidP="00AA0690">
      <w:pPr>
        <w:pStyle w:val="NormalWeb"/>
        <w:tabs>
          <w:tab w:val="left" w:pos="270"/>
        </w:tabs>
        <w:spacing w:before="0" w:beforeAutospacing="0" w:after="0" w:afterAutospacing="0"/>
        <w:ind w:left="567" w:hanging="567"/>
        <w:jc w:val="both"/>
        <w:rPr>
          <w:i/>
          <w:sz w:val="22"/>
          <w:szCs w:val="22"/>
          <w:lang w:bidi="en-US"/>
        </w:rPr>
      </w:pPr>
      <w:r w:rsidRPr="00B84609">
        <w:rPr>
          <w:sz w:val="22"/>
          <w:szCs w:val="22"/>
        </w:rPr>
        <w:t>(C17) Boral, S.</w:t>
      </w:r>
      <w:r w:rsidRPr="00B84609">
        <w:rPr>
          <w:bCs/>
          <w:sz w:val="22"/>
          <w:szCs w:val="22"/>
        </w:rPr>
        <w:t>*</w:t>
      </w:r>
      <w:r w:rsidRPr="00B84609">
        <w:rPr>
          <w:sz w:val="22"/>
          <w:szCs w:val="22"/>
        </w:rPr>
        <w:t xml:space="preserve">, Sen, I.S., D., Ghoshal., Sinha, R., </w:t>
      </w:r>
      <w:proofErr w:type="spellStart"/>
      <w:r w:rsidRPr="00B84609">
        <w:rPr>
          <w:sz w:val="22"/>
          <w:szCs w:val="22"/>
        </w:rPr>
        <w:t>Peucker-Ehrenbrink</w:t>
      </w:r>
      <w:proofErr w:type="spellEnd"/>
      <w:r w:rsidRPr="00B84609">
        <w:rPr>
          <w:sz w:val="22"/>
          <w:szCs w:val="22"/>
        </w:rPr>
        <w:t xml:space="preserve">, B., Hemmingway, J.D. Relationship between Indian summer monsoon and melting Himalayan glaciers. Goldschmidt </w:t>
      </w:r>
      <w:r w:rsidRPr="00B84609">
        <w:rPr>
          <w:sz w:val="22"/>
          <w:szCs w:val="22"/>
          <w:lang w:bidi="en-US"/>
        </w:rPr>
        <w:t xml:space="preserve">Abstracts, 2017 397 </w:t>
      </w:r>
      <w:r w:rsidRPr="00B84609">
        <w:t>(Oral Presentation)</w:t>
      </w:r>
      <w:r w:rsidRPr="00B84609">
        <w:rPr>
          <w:sz w:val="22"/>
          <w:szCs w:val="22"/>
          <w:lang w:bidi="en-US"/>
        </w:rPr>
        <w:t>.</w:t>
      </w:r>
    </w:p>
    <w:p w:rsidR="00AA0690" w:rsidRPr="00B84609" w:rsidRDefault="00AA0690" w:rsidP="00AA0690">
      <w:pPr>
        <w:pStyle w:val="NormalWeb"/>
        <w:tabs>
          <w:tab w:val="left" w:pos="270"/>
        </w:tabs>
        <w:spacing w:before="0" w:beforeAutospacing="0" w:after="0" w:afterAutospacing="0"/>
        <w:ind w:left="567" w:hanging="567"/>
        <w:jc w:val="both"/>
        <w:rPr>
          <w:bCs/>
          <w:i/>
          <w:sz w:val="22"/>
          <w:szCs w:val="22"/>
        </w:rPr>
      </w:pPr>
      <w:r w:rsidRPr="00B84609">
        <w:rPr>
          <w:sz w:val="22"/>
          <w:szCs w:val="22"/>
          <w:lang w:bidi="en-US"/>
        </w:rPr>
        <w:t>(C16) Mitra, A.,</w:t>
      </w:r>
      <w:r w:rsidRPr="00B84609">
        <w:rPr>
          <w:bCs/>
          <w:sz w:val="22"/>
          <w:szCs w:val="22"/>
        </w:rPr>
        <w:t xml:space="preserve"> *</w:t>
      </w:r>
      <w:r w:rsidRPr="00B84609">
        <w:rPr>
          <w:sz w:val="22"/>
          <w:szCs w:val="22"/>
          <w:lang w:bidi="en-US"/>
        </w:rPr>
        <w:t xml:space="preserve"> Sen, I.S., </w:t>
      </w:r>
      <w:proofErr w:type="spellStart"/>
      <w:r w:rsidRPr="00B84609">
        <w:rPr>
          <w:sz w:val="22"/>
          <w:szCs w:val="22"/>
          <w:lang w:bidi="en-US"/>
        </w:rPr>
        <w:t>Peucker-Ehrenbrink</w:t>
      </w:r>
      <w:proofErr w:type="spellEnd"/>
      <w:r w:rsidRPr="00B84609">
        <w:rPr>
          <w:sz w:val="22"/>
          <w:szCs w:val="22"/>
          <w:lang w:bidi="en-US"/>
        </w:rPr>
        <w:t xml:space="preserve">, B., Rothenberg, S., Tripathi, S.N., </w:t>
      </w:r>
      <w:proofErr w:type="spellStart"/>
      <w:r w:rsidRPr="00B84609">
        <w:rPr>
          <w:sz w:val="22"/>
          <w:szCs w:val="22"/>
          <w:lang w:bidi="en-US"/>
        </w:rPr>
        <w:t>Bizimis</w:t>
      </w:r>
      <w:proofErr w:type="spellEnd"/>
      <w:r w:rsidRPr="00B84609">
        <w:rPr>
          <w:sz w:val="22"/>
          <w:szCs w:val="22"/>
          <w:lang w:bidi="en-US"/>
        </w:rPr>
        <w:t>, M., Emerging airborne contaminants in India: Platinum group of elements from catalytic convertors in motor vehicles, 4</w:t>
      </w:r>
      <w:r w:rsidRPr="00B84609">
        <w:rPr>
          <w:sz w:val="22"/>
          <w:szCs w:val="22"/>
          <w:vertAlign w:val="superscript"/>
          <w:lang w:bidi="en-US"/>
        </w:rPr>
        <w:t>th</w:t>
      </w:r>
      <w:r w:rsidRPr="00B84609">
        <w:rPr>
          <w:sz w:val="22"/>
          <w:szCs w:val="22"/>
          <w:lang w:bidi="en-US"/>
        </w:rPr>
        <w:t xml:space="preserve"> Highly siderophile element geochemistry workshop, Durham, U.K., 2016</w:t>
      </w:r>
    </w:p>
    <w:p w:rsidR="00AA0690" w:rsidRPr="00B84609" w:rsidRDefault="00AA0690" w:rsidP="00AA0690">
      <w:pPr>
        <w:tabs>
          <w:tab w:val="left" w:pos="270"/>
        </w:tabs>
        <w:ind w:left="567" w:hanging="567"/>
        <w:jc w:val="both"/>
        <w:rPr>
          <w:sz w:val="22"/>
          <w:szCs w:val="22"/>
        </w:rPr>
      </w:pPr>
      <w:r w:rsidRPr="00B84609">
        <w:rPr>
          <w:sz w:val="22"/>
          <w:szCs w:val="22"/>
        </w:rPr>
        <w:t>(C15) Nizam, S.,</w:t>
      </w:r>
      <w:r w:rsidRPr="00B84609">
        <w:rPr>
          <w:rFonts w:eastAsia="MS Gothic"/>
          <w:sz w:val="22"/>
          <w:szCs w:val="22"/>
          <w:vertAlign w:val="superscript"/>
        </w:rPr>
        <w:t xml:space="preserve"> ‡</w:t>
      </w:r>
      <w:r w:rsidRPr="00B84609">
        <w:rPr>
          <w:sz w:val="22"/>
          <w:szCs w:val="22"/>
        </w:rPr>
        <w:t xml:space="preserve"> Sen, I.S., V. </w:t>
      </w:r>
      <w:proofErr w:type="spellStart"/>
      <w:r w:rsidRPr="00B84609">
        <w:rPr>
          <w:sz w:val="22"/>
          <w:szCs w:val="22"/>
        </w:rPr>
        <w:t>Vinoj</w:t>
      </w:r>
      <w:proofErr w:type="spellEnd"/>
      <w:r w:rsidRPr="00B84609">
        <w:rPr>
          <w:sz w:val="22"/>
          <w:szCs w:val="22"/>
        </w:rPr>
        <w:t>, Aerosol loading during waning phase of Indian summer monsoon over the Indo-Gangetic Basin: PM</w:t>
      </w:r>
      <w:r w:rsidRPr="00B84609">
        <w:rPr>
          <w:sz w:val="22"/>
          <w:szCs w:val="22"/>
          <w:vertAlign w:val="subscript"/>
        </w:rPr>
        <w:t>10</w:t>
      </w:r>
      <w:r w:rsidRPr="00B84609">
        <w:rPr>
          <w:sz w:val="22"/>
          <w:szCs w:val="22"/>
        </w:rPr>
        <w:t xml:space="preserve"> levels and heavy metal concentrations   National Symposium on Tropical Meteorology (TROPMET) on Climate Change and Coastal Vulnerability, 2016 </w:t>
      </w:r>
    </w:p>
    <w:p w:rsidR="00AA0690" w:rsidRPr="00B84609" w:rsidRDefault="00AA0690" w:rsidP="00AA0690">
      <w:pPr>
        <w:tabs>
          <w:tab w:val="left" w:pos="270"/>
        </w:tabs>
        <w:ind w:left="567" w:hanging="567"/>
        <w:jc w:val="both"/>
        <w:rPr>
          <w:sz w:val="22"/>
          <w:szCs w:val="22"/>
        </w:rPr>
      </w:pPr>
      <w:r w:rsidRPr="00B84609">
        <w:rPr>
          <w:sz w:val="22"/>
          <w:szCs w:val="22"/>
        </w:rPr>
        <w:t>(C14) Boral, S.,</w:t>
      </w:r>
      <w:r w:rsidRPr="00B84609">
        <w:rPr>
          <w:bCs/>
          <w:sz w:val="22"/>
          <w:szCs w:val="22"/>
        </w:rPr>
        <w:t xml:space="preserve"> *</w:t>
      </w:r>
      <w:r w:rsidRPr="00B84609">
        <w:rPr>
          <w:sz w:val="22"/>
          <w:szCs w:val="22"/>
        </w:rPr>
        <w:t xml:space="preserve"> Sen, I.S., Sinha, R., </w:t>
      </w:r>
      <w:proofErr w:type="spellStart"/>
      <w:r w:rsidRPr="00B84609">
        <w:rPr>
          <w:sz w:val="22"/>
          <w:szCs w:val="22"/>
        </w:rPr>
        <w:t>Peucker-Ehrenbrink</w:t>
      </w:r>
      <w:proofErr w:type="spellEnd"/>
      <w:r w:rsidRPr="00B84609">
        <w:rPr>
          <w:sz w:val="22"/>
          <w:szCs w:val="22"/>
        </w:rPr>
        <w:t xml:space="preserve">, B., Ghosal, D. Hydrological dependence of </w:t>
      </w:r>
      <w:proofErr w:type="gramStart"/>
      <w:r w:rsidRPr="00B84609">
        <w:rPr>
          <w:sz w:val="22"/>
          <w:szCs w:val="22"/>
        </w:rPr>
        <w:t>Ganges river</w:t>
      </w:r>
      <w:proofErr w:type="gramEnd"/>
      <w:r w:rsidRPr="00B84609">
        <w:rPr>
          <w:sz w:val="22"/>
          <w:szCs w:val="22"/>
        </w:rPr>
        <w:t xml:space="preserve"> on Himalayan cryosphere, </w:t>
      </w:r>
      <w:r w:rsidRPr="00B84609">
        <w:rPr>
          <w:rFonts w:eastAsiaTheme="minorEastAsia"/>
          <w:iCs/>
          <w:sz w:val="22"/>
          <w:szCs w:val="22"/>
          <w:lang w:bidi="en-US"/>
        </w:rPr>
        <w:t>Goldschmidt Abstracts</w:t>
      </w:r>
      <w:r w:rsidRPr="00B84609">
        <w:rPr>
          <w:sz w:val="22"/>
          <w:szCs w:val="22"/>
        </w:rPr>
        <w:t xml:space="preserve">, </w:t>
      </w:r>
      <w:r w:rsidRPr="00B84609">
        <w:rPr>
          <w:rFonts w:eastAsiaTheme="minorEastAsia"/>
          <w:iCs/>
          <w:sz w:val="22"/>
          <w:szCs w:val="22"/>
          <w:lang w:bidi="en-US"/>
        </w:rPr>
        <w:t>2016</w:t>
      </w:r>
      <w:r w:rsidRPr="00B84609">
        <w:rPr>
          <w:sz w:val="22"/>
          <w:szCs w:val="22"/>
        </w:rPr>
        <w:t xml:space="preserve"> 268.</w:t>
      </w:r>
    </w:p>
    <w:p w:rsidR="00AA0690" w:rsidRPr="00B84609" w:rsidRDefault="00AA0690" w:rsidP="00AA0690">
      <w:pPr>
        <w:tabs>
          <w:tab w:val="left" w:pos="630"/>
        </w:tabs>
        <w:ind w:left="630" w:hanging="630"/>
        <w:jc w:val="both"/>
        <w:rPr>
          <w:sz w:val="22"/>
          <w:szCs w:val="22"/>
        </w:rPr>
      </w:pPr>
      <w:r w:rsidRPr="00B84609">
        <w:rPr>
          <w:rFonts w:eastAsia="Batang"/>
          <w:iCs/>
          <w:sz w:val="22"/>
          <w:szCs w:val="22"/>
          <w:lang w:eastAsia="ko-KR"/>
        </w:rPr>
        <w:t xml:space="preserve">(C13) Boral, S.*, Sen, I.S., Sinha, R., </w:t>
      </w:r>
      <w:proofErr w:type="spellStart"/>
      <w:r w:rsidRPr="00B84609">
        <w:rPr>
          <w:rFonts w:eastAsia="Batang"/>
          <w:iCs/>
          <w:sz w:val="22"/>
          <w:szCs w:val="22"/>
          <w:lang w:eastAsia="ko-KR"/>
        </w:rPr>
        <w:t>Peucker-Ehrenbrink</w:t>
      </w:r>
      <w:proofErr w:type="spellEnd"/>
      <w:r w:rsidRPr="00B84609">
        <w:rPr>
          <w:rFonts w:eastAsia="Batang"/>
          <w:iCs/>
          <w:sz w:val="22"/>
          <w:szCs w:val="22"/>
          <w:lang w:eastAsia="ko-KR"/>
        </w:rPr>
        <w:t>, B. Hydrological Dependence of River Ganga on Himalayan Cryosphere. TWAS ROCASA Conference, IISC Bangalore, India 2016 (invited, poster).</w:t>
      </w:r>
    </w:p>
    <w:p w:rsidR="00AA0690" w:rsidRPr="00B84609" w:rsidRDefault="00AA0690" w:rsidP="00AA0690">
      <w:pPr>
        <w:tabs>
          <w:tab w:val="left" w:pos="270"/>
        </w:tabs>
        <w:ind w:left="567" w:hanging="567"/>
        <w:jc w:val="both"/>
        <w:rPr>
          <w:sz w:val="22"/>
          <w:szCs w:val="22"/>
        </w:rPr>
      </w:pPr>
      <w:r w:rsidRPr="00B84609">
        <w:rPr>
          <w:bCs/>
          <w:sz w:val="22"/>
          <w:szCs w:val="22"/>
        </w:rPr>
        <w:t xml:space="preserve">(C12) Huang, T., Owens, J., </w:t>
      </w:r>
      <w:proofErr w:type="spellStart"/>
      <w:r w:rsidRPr="00B84609">
        <w:rPr>
          <w:bCs/>
          <w:sz w:val="22"/>
          <w:szCs w:val="22"/>
        </w:rPr>
        <w:t>Sarafin</w:t>
      </w:r>
      <w:proofErr w:type="spellEnd"/>
      <w:r w:rsidRPr="00B84609">
        <w:rPr>
          <w:bCs/>
          <w:sz w:val="22"/>
          <w:szCs w:val="22"/>
        </w:rPr>
        <w:t xml:space="preserve">, A., Sen, I.S., Huang, K-F., </w:t>
      </w:r>
      <w:proofErr w:type="spellStart"/>
      <w:r w:rsidRPr="00B84609">
        <w:rPr>
          <w:bCs/>
          <w:sz w:val="22"/>
          <w:szCs w:val="22"/>
        </w:rPr>
        <w:t>Blusztajn</w:t>
      </w:r>
      <w:proofErr w:type="spellEnd"/>
      <w:r w:rsidRPr="00B84609">
        <w:rPr>
          <w:bCs/>
          <w:sz w:val="22"/>
          <w:szCs w:val="22"/>
        </w:rPr>
        <w:t>, J., Nielsen, S</w:t>
      </w:r>
      <w:r w:rsidRPr="00B84609">
        <w:rPr>
          <w:sz w:val="22"/>
          <w:szCs w:val="22"/>
        </w:rPr>
        <w:t>. Development of analytical techniques of vanadium isotope in seawater, AGU Fall Meet. Abstract PP31B-2233, 2015</w:t>
      </w:r>
    </w:p>
    <w:p w:rsidR="00AA0690" w:rsidRPr="00B84609" w:rsidRDefault="00AA0690" w:rsidP="00AA0690">
      <w:pPr>
        <w:pStyle w:val="NormalWeb"/>
        <w:tabs>
          <w:tab w:val="left" w:pos="270"/>
        </w:tabs>
        <w:spacing w:before="0" w:beforeAutospacing="0" w:after="0" w:afterAutospacing="0"/>
        <w:ind w:left="567" w:hanging="567"/>
        <w:jc w:val="both"/>
        <w:rPr>
          <w:bCs/>
          <w:i/>
          <w:sz w:val="22"/>
          <w:szCs w:val="22"/>
        </w:rPr>
      </w:pPr>
      <w:r w:rsidRPr="00B84609">
        <w:rPr>
          <w:sz w:val="22"/>
          <w:szCs w:val="22"/>
        </w:rPr>
        <w:lastRenderedPageBreak/>
        <w:t xml:space="preserve">(C11) Sen, I.S., </w:t>
      </w:r>
      <w:proofErr w:type="spellStart"/>
      <w:r w:rsidRPr="00B84609">
        <w:rPr>
          <w:sz w:val="22"/>
          <w:szCs w:val="22"/>
        </w:rPr>
        <w:t>Bizimis</w:t>
      </w:r>
      <w:proofErr w:type="spellEnd"/>
      <w:r w:rsidRPr="00B84609">
        <w:rPr>
          <w:sz w:val="22"/>
          <w:szCs w:val="22"/>
        </w:rPr>
        <w:t>, M., Tripathy, S.N., Paul, D., Tyagi, S., Sengupta, D. Lead isotopes and trace metal ratios of aerosols as tracers of Pb pollution sources in Kanpur, India, Geophysical Research Abstracts, Vol. 17, EGU 2015-14042, Vienna, Austria, 2015</w:t>
      </w:r>
    </w:p>
    <w:p w:rsidR="00AA0690" w:rsidRPr="00B84609" w:rsidRDefault="00AA0690" w:rsidP="00AA0690">
      <w:pPr>
        <w:pStyle w:val="NormalWeb"/>
        <w:spacing w:before="0" w:beforeAutospacing="0" w:after="0" w:afterAutospacing="0"/>
        <w:ind w:left="540" w:hanging="540"/>
        <w:jc w:val="both"/>
        <w:rPr>
          <w:bCs/>
          <w:i/>
          <w:sz w:val="22"/>
          <w:szCs w:val="22"/>
        </w:rPr>
      </w:pPr>
      <w:r w:rsidRPr="00B84609">
        <w:rPr>
          <w:sz w:val="22"/>
          <w:szCs w:val="22"/>
        </w:rPr>
        <w:t xml:space="preserve">(C10) Sen, I.S., Hemingway, Sengupta, D., Sinha, R., </w:t>
      </w:r>
      <w:proofErr w:type="spellStart"/>
      <w:r w:rsidRPr="00B84609">
        <w:rPr>
          <w:sz w:val="22"/>
          <w:szCs w:val="22"/>
        </w:rPr>
        <w:t>Peucker-Ehrenbrink</w:t>
      </w:r>
      <w:proofErr w:type="spellEnd"/>
      <w:r w:rsidRPr="00B84609">
        <w:rPr>
          <w:sz w:val="22"/>
          <w:szCs w:val="22"/>
        </w:rPr>
        <w:t>, B., Chakraborty, A. Seasonal variation of glacial melt proportion in the headwaters of the Ganges River: Preliminary results, Geophysical Research Abstracts, Vol. 17, EGU 2015-5125, Vienna, Austria 2015</w:t>
      </w:r>
    </w:p>
    <w:p w:rsidR="00AA0690" w:rsidRPr="00D22CE7" w:rsidRDefault="00AA0690" w:rsidP="00AA0690">
      <w:pPr>
        <w:pStyle w:val="NormalWeb"/>
        <w:spacing w:before="0" w:beforeAutospacing="0" w:after="0" w:afterAutospacing="0"/>
        <w:ind w:left="540" w:hanging="540"/>
        <w:jc w:val="both"/>
        <w:rPr>
          <w:bCs/>
          <w:i/>
          <w:sz w:val="22"/>
          <w:szCs w:val="22"/>
        </w:rPr>
      </w:pPr>
      <w:r w:rsidRPr="00D22CE7">
        <w:rPr>
          <w:sz w:val="22"/>
          <w:szCs w:val="22"/>
        </w:rPr>
        <w:t xml:space="preserve">(C9) </w:t>
      </w:r>
      <w:proofErr w:type="spellStart"/>
      <w:r w:rsidRPr="00D22CE7">
        <w:rPr>
          <w:sz w:val="22"/>
          <w:szCs w:val="22"/>
        </w:rPr>
        <w:t>Peucker-Ehrenbrink</w:t>
      </w:r>
      <w:proofErr w:type="spellEnd"/>
      <w:r w:rsidRPr="00D22CE7">
        <w:rPr>
          <w:sz w:val="22"/>
          <w:szCs w:val="22"/>
        </w:rPr>
        <w:t xml:space="preserve"> B., </w:t>
      </w:r>
      <w:r w:rsidRPr="00D22CE7">
        <w:rPr>
          <w:bCs/>
          <w:sz w:val="22"/>
          <w:szCs w:val="22"/>
        </w:rPr>
        <w:t>Sen I.S.</w:t>
      </w:r>
      <w:r w:rsidRPr="00D22CE7">
        <w:rPr>
          <w:sz w:val="22"/>
          <w:szCs w:val="22"/>
        </w:rPr>
        <w:t xml:space="preserve">, </w:t>
      </w:r>
      <w:proofErr w:type="spellStart"/>
      <w:r w:rsidRPr="00D22CE7">
        <w:rPr>
          <w:sz w:val="22"/>
          <w:szCs w:val="22"/>
        </w:rPr>
        <w:t>Geboy</w:t>
      </w:r>
      <w:proofErr w:type="spellEnd"/>
      <w:r w:rsidRPr="00D22CE7">
        <w:rPr>
          <w:sz w:val="22"/>
          <w:szCs w:val="22"/>
        </w:rPr>
        <w:t xml:space="preserve"> N. Anthropogenic osmium in airborne particles from Woods Hole, Massachusetts, Abstract V23E-2893, presented at 2012 Fall meeting, </w:t>
      </w:r>
      <w:r w:rsidRPr="00D22CE7">
        <w:rPr>
          <w:rStyle w:val="Strong"/>
          <w:sz w:val="22"/>
          <w:szCs w:val="22"/>
        </w:rPr>
        <w:t>AGU, San Francisco, Calif., 3-7 Dec</w:t>
      </w:r>
    </w:p>
    <w:p w:rsidR="00AA0690" w:rsidRPr="00D22CE7" w:rsidRDefault="00AA0690" w:rsidP="00AA0690">
      <w:pPr>
        <w:pStyle w:val="NormalWeb"/>
        <w:spacing w:before="0" w:beforeAutospacing="0" w:after="0" w:afterAutospacing="0"/>
        <w:ind w:left="540" w:hanging="540"/>
        <w:jc w:val="both"/>
        <w:rPr>
          <w:rStyle w:val="Strong"/>
          <w:b w:val="0"/>
          <w:i/>
          <w:sz w:val="22"/>
          <w:szCs w:val="22"/>
        </w:rPr>
      </w:pPr>
      <w:r w:rsidRPr="00D22CE7">
        <w:rPr>
          <w:bCs/>
          <w:sz w:val="22"/>
          <w:szCs w:val="22"/>
        </w:rPr>
        <w:t>(C8) Sen I.S.</w:t>
      </w:r>
      <w:r w:rsidRPr="00D22CE7">
        <w:rPr>
          <w:sz w:val="22"/>
          <w:szCs w:val="22"/>
        </w:rPr>
        <w:t xml:space="preserve"> and </w:t>
      </w:r>
      <w:proofErr w:type="spellStart"/>
      <w:r w:rsidRPr="00D22CE7">
        <w:rPr>
          <w:sz w:val="22"/>
          <w:szCs w:val="22"/>
        </w:rPr>
        <w:t>Peucker-Ehrenbrink</w:t>
      </w:r>
      <w:proofErr w:type="spellEnd"/>
      <w:r w:rsidRPr="00D22CE7">
        <w:rPr>
          <w:sz w:val="22"/>
          <w:szCs w:val="22"/>
        </w:rPr>
        <w:t xml:space="preserve"> B. Human impact on global element cycles, </w:t>
      </w:r>
      <w:r w:rsidRPr="00D22CE7">
        <w:rPr>
          <w:rStyle w:val="Strong"/>
          <w:sz w:val="22"/>
          <w:szCs w:val="22"/>
        </w:rPr>
        <w:t>Geochimica et Cosmochimica Acta 2011, 75(3), A1837</w:t>
      </w:r>
    </w:p>
    <w:p w:rsidR="00AA0690" w:rsidRPr="00D22CE7" w:rsidRDefault="00AA0690" w:rsidP="00AA0690">
      <w:pPr>
        <w:pStyle w:val="NormalWeb"/>
        <w:spacing w:before="0" w:beforeAutospacing="0" w:after="0" w:afterAutospacing="0"/>
        <w:ind w:left="540" w:hanging="540"/>
        <w:jc w:val="both"/>
        <w:rPr>
          <w:bCs/>
          <w:i/>
          <w:sz w:val="22"/>
          <w:szCs w:val="22"/>
        </w:rPr>
      </w:pPr>
      <w:r w:rsidRPr="00D22CE7">
        <w:rPr>
          <w:bCs/>
          <w:sz w:val="22"/>
          <w:szCs w:val="22"/>
        </w:rPr>
        <w:t>(C7) Sanchez-</w:t>
      </w:r>
      <w:proofErr w:type="spellStart"/>
      <w:r w:rsidRPr="00D22CE7">
        <w:rPr>
          <w:bCs/>
          <w:sz w:val="22"/>
          <w:szCs w:val="22"/>
        </w:rPr>
        <w:t>hernandez</w:t>
      </w:r>
      <w:proofErr w:type="spellEnd"/>
      <w:r w:rsidRPr="00D22CE7">
        <w:rPr>
          <w:bCs/>
          <w:sz w:val="22"/>
          <w:szCs w:val="22"/>
        </w:rPr>
        <w:t xml:space="preserve"> Y., </w:t>
      </w:r>
      <w:proofErr w:type="spellStart"/>
      <w:r w:rsidRPr="00D22CE7">
        <w:rPr>
          <w:bCs/>
          <w:sz w:val="22"/>
          <w:szCs w:val="22"/>
        </w:rPr>
        <w:t>Maurrasse</w:t>
      </w:r>
      <w:proofErr w:type="spellEnd"/>
      <w:r w:rsidRPr="00D22CE7">
        <w:rPr>
          <w:bCs/>
          <w:sz w:val="22"/>
          <w:szCs w:val="22"/>
        </w:rPr>
        <w:t>, F.J., Sen I.S., Moreno-</w:t>
      </w:r>
      <w:proofErr w:type="spellStart"/>
      <w:r w:rsidRPr="00D22CE7">
        <w:rPr>
          <w:bCs/>
          <w:sz w:val="22"/>
          <w:szCs w:val="22"/>
        </w:rPr>
        <w:t>Bedmar</w:t>
      </w:r>
      <w:proofErr w:type="spellEnd"/>
      <w:r w:rsidRPr="00D22CE7">
        <w:rPr>
          <w:bCs/>
          <w:sz w:val="22"/>
          <w:szCs w:val="22"/>
        </w:rPr>
        <w:t xml:space="preserve"> J.A.</w:t>
      </w:r>
      <w:r w:rsidRPr="00D22CE7">
        <w:rPr>
          <w:sz w:val="22"/>
          <w:szCs w:val="22"/>
        </w:rPr>
        <w:t xml:space="preserve"> The </w:t>
      </w:r>
      <w:proofErr w:type="spellStart"/>
      <w:r w:rsidRPr="00D22CE7">
        <w:rPr>
          <w:rStyle w:val="ti"/>
          <w:sz w:val="22"/>
          <w:szCs w:val="22"/>
        </w:rPr>
        <w:t>Cabó</w:t>
      </w:r>
      <w:proofErr w:type="spellEnd"/>
      <w:r w:rsidRPr="00D22CE7">
        <w:rPr>
          <w:sz w:val="22"/>
          <w:szCs w:val="22"/>
        </w:rPr>
        <w:t xml:space="preserve"> section, Sierra de Prada, </w:t>
      </w:r>
      <w:r w:rsidRPr="00D22CE7">
        <w:rPr>
          <w:rStyle w:val="ti"/>
          <w:sz w:val="22"/>
          <w:szCs w:val="22"/>
        </w:rPr>
        <w:t xml:space="preserve">south central </w:t>
      </w:r>
      <w:proofErr w:type="spellStart"/>
      <w:r w:rsidRPr="00D22CE7">
        <w:rPr>
          <w:rStyle w:val="ti"/>
          <w:sz w:val="22"/>
          <w:szCs w:val="22"/>
        </w:rPr>
        <w:t>Pyrénnées</w:t>
      </w:r>
      <w:proofErr w:type="spellEnd"/>
      <w:r w:rsidRPr="00D22CE7">
        <w:rPr>
          <w:rStyle w:val="ti"/>
          <w:sz w:val="22"/>
          <w:szCs w:val="22"/>
        </w:rPr>
        <w:t>, NE Spain: relation to Early Aptian oceanic oxygen conditions</w:t>
      </w:r>
      <w:r w:rsidRPr="00D22CE7">
        <w:rPr>
          <w:sz w:val="22"/>
          <w:szCs w:val="22"/>
        </w:rPr>
        <w:t xml:space="preserve">, Abstract PP21C-1808 presented at 2011 Fall Meeting, AGU, San Francisco, Calif., 5-9 Dec. </w:t>
      </w:r>
    </w:p>
    <w:p w:rsidR="00AA0690" w:rsidRPr="00D22CE7" w:rsidRDefault="00AA0690" w:rsidP="00AA0690">
      <w:pPr>
        <w:ind w:left="540" w:hanging="540"/>
        <w:jc w:val="both"/>
        <w:rPr>
          <w:sz w:val="22"/>
          <w:szCs w:val="22"/>
        </w:rPr>
      </w:pPr>
      <w:r w:rsidRPr="00D22CE7">
        <w:rPr>
          <w:noProof/>
          <w:sz w:val="22"/>
          <w:szCs w:val="22"/>
        </w:rPr>
        <w:t>(C6) Gionfriddo, C.; Bizimis, M.; Sen, I.S.; Salters, V., Chalcophile elements in peridotites as a proxy for sulfide mineralization during serpentinization. Geochimica et Cosmochimica Acta 2010, 74 (12) Suppl. 1, A334</w:t>
      </w:r>
    </w:p>
    <w:p w:rsidR="00AA0690" w:rsidRPr="00D22CE7" w:rsidRDefault="00AA0690" w:rsidP="00AA0690">
      <w:pPr>
        <w:ind w:left="540" w:hanging="540"/>
        <w:jc w:val="both"/>
        <w:rPr>
          <w:sz w:val="22"/>
          <w:szCs w:val="22"/>
        </w:rPr>
      </w:pPr>
      <w:r w:rsidRPr="00D22CE7">
        <w:rPr>
          <w:bCs/>
          <w:sz w:val="22"/>
          <w:szCs w:val="22"/>
        </w:rPr>
        <w:t>(C5) Sen I.S.</w:t>
      </w:r>
      <w:r w:rsidRPr="00D22CE7">
        <w:rPr>
          <w:sz w:val="22"/>
          <w:szCs w:val="22"/>
        </w:rPr>
        <w:t xml:space="preserve">, </w:t>
      </w:r>
      <w:proofErr w:type="spellStart"/>
      <w:r w:rsidRPr="00D22CE7">
        <w:rPr>
          <w:sz w:val="22"/>
          <w:szCs w:val="22"/>
        </w:rPr>
        <w:t>Bizimis</w:t>
      </w:r>
      <w:proofErr w:type="spellEnd"/>
      <w:r w:rsidRPr="00D22CE7">
        <w:rPr>
          <w:sz w:val="22"/>
          <w:szCs w:val="22"/>
        </w:rPr>
        <w:t xml:space="preserve"> M., Huang S., Sen G. Origin of sulfides and pyroxenites in the Hawaiian mantle: Insights from PGE and Os isotopes, </w:t>
      </w:r>
      <w:r w:rsidRPr="00D22CE7">
        <w:rPr>
          <w:rStyle w:val="Strong"/>
          <w:sz w:val="22"/>
          <w:szCs w:val="22"/>
        </w:rPr>
        <w:t>Geochimica et Cosmochimica Acta 2010, 74 (11), Suppl. 1, A933</w:t>
      </w:r>
      <w:r w:rsidRPr="00D22CE7">
        <w:rPr>
          <w:sz w:val="22"/>
          <w:szCs w:val="22"/>
        </w:rPr>
        <w:t xml:space="preserve"> </w:t>
      </w:r>
    </w:p>
    <w:p w:rsidR="00AA0690" w:rsidRPr="00D22CE7" w:rsidRDefault="00AA0690" w:rsidP="00AA0690">
      <w:pPr>
        <w:ind w:left="540" w:hanging="540"/>
        <w:jc w:val="both"/>
        <w:rPr>
          <w:noProof/>
          <w:sz w:val="22"/>
          <w:szCs w:val="22"/>
        </w:rPr>
      </w:pPr>
      <w:r w:rsidRPr="00D22CE7">
        <w:rPr>
          <w:noProof/>
          <w:sz w:val="22"/>
          <w:szCs w:val="22"/>
        </w:rPr>
        <w:t>(C4) Sen, I. S.; Luo, H.; Hall, J. S., Linking Migration with Fluid Mixing – A Case Study from Plutonio Field, Block 18, Angola, . Technology Fair, British Petroleum, Houston, Tx, 2009</w:t>
      </w:r>
    </w:p>
    <w:p w:rsidR="00AA0690" w:rsidRPr="00D22CE7" w:rsidRDefault="00AA0690" w:rsidP="00AA0690">
      <w:pPr>
        <w:ind w:left="540" w:hanging="540"/>
        <w:jc w:val="both"/>
        <w:rPr>
          <w:sz w:val="22"/>
          <w:szCs w:val="22"/>
        </w:rPr>
      </w:pPr>
      <w:r w:rsidRPr="00D22CE7">
        <w:rPr>
          <w:bCs/>
          <w:sz w:val="22"/>
          <w:szCs w:val="22"/>
        </w:rPr>
        <w:t>(C3) Sen I.S.</w:t>
      </w:r>
      <w:r w:rsidRPr="00D22CE7">
        <w:rPr>
          <w:sz w:val="22"/>
          <w:szCs w:val="22"/>
        </w:rPr>
        <w:t xml:space="preserve">, </w:t>
      </w:r>
      <w:proofErr w:type="spellStart"/>
      <w:r w:rsidRPr="00D22CE7">
        <w:rPr>
          <w:sz w:val="22"/>
          <w:szCs w:val="22"/>
        </w:rPr>
        <w:t>Bizimis</w:t>
      </w:r>
      <w:proofErr w:type="spellEnd"/>
      <w:r w:rsidRPr="00D22CE7">
        <w:rPr>
          <w:sz w:val="22"/>
          <w:szCs w:val="22"/>
        </w:rPr>
        <w:t xml:space="preserve"> M., Huang S., Sen G. Re-Os Isotope Systematics and PGE Abundances in Garnet Pyroxenite Xenoliths from Oahu, Hawaii: Implications on Melt-Peridotite Reaction in the Oceanic Mantle, Eos Trans. AGU 2008, 89(53), Fall Meet. Suppl., Abstract V43B-2160</w:t>
      </w:r>
    </w:p>
    <w:p w:rsidR="00AA0690" w:rsidRPr="00D22CE7" w:rsidRDefault="00AA0690" w:rsidP="00AA0690">
      <w:pPr>
        <w:ind w:left="540" w:right="-187" w:hanging="540"/>
        <w:jc w:val="both"/>
        <w:rPr>
          <w:sz w:val="22"/>
          <w:szCs w:val="22"/>
        </w:rPr>
      </w:pPr>
      <w:r w:rsidRPr="00D22CE7">
        <w:rPr>
          <w:bCs/>
          <w:sz w:val="22"/>
          <w:szCs w:val="22"/>
        </w:rPr>
        <w:t>(C2) Sen I.S.</w:t>
      </w:r>
      <w:r w:rsidRPr="00D22CE7">
        <w:rPr>
          <w:sz w:val="22"/>
          <w:szCs w:val="22"/>
        </w:rPr>
        <w:t xml:space="preserve">, </w:t>
      </w:r>
      <w:proofErr w:type="spellStart"/>
      <w:r w:rsidRPr="00D22CE7">
        <w:rPr>
          <w:sz w:val="22"/>
          <w:szCs w:val="22"/>
        </w:rPr>
        <w:t>Bizimis</w:t>
      </w:r>
      <w:proofErr w:type="spellEnd"/>
      <w:r w:rsidRPr="00D22CE7">
        <w:rPr>
          <w:sz w:val="22"/>
          <w:szCs w:val="22"/>
        </w:rPr>
        <w:t xml:space="preserve"> M., Sen G. Platinum Group Element Abundances in the Hawaiian Mantle: Constraints from in-Situ Sulfide and Bulk Rock Analyses of Garnet Pyroxenite Xenoliths from Oahu, Joint Annual Meeting -Geological Society of America 2008, 141-13 </w:t>
      </w:r>
    </w:p>
    <w:p w:rsidR="00AA0690" w:rsidRDefault="00AA0690" w:rsidP="00AA0690">
      <w:pPr>
        <w:ind w:left="540" w:right="-187" w:hanging="540"/>
        <w:jc w:val="both"/>
        <w:rPr>
          <w:sz w:val="22"/>
          <w:szCs w:val="22"/>
        </w:rPr>
      </w:pPr>
      <w:r w:rsidRPr="00D22CE7">
        <w:rPr>
          <w:sz w:val="22"/>
          <w:szCs w:val="22"/>
        </w:rPr>
        <w:t xml:space="preserve">(C1) </w:t>
      </w:r>
      <w:r w:rsidRPr="00D22CE7">
        <w:rPr>
          <w:bCs/>
          <w:sz w:val="22"/>
          <w:szCs w:val="22"/>
        </w:rPr>
        <w:t>Sen I.S.</w:t>
      </w:r>
      <w:r w:rsidRPr="00D22CE7">
        <w:rPr>
          <w:sz w:val="22"/>
          <w:szCs w:val="22"/>
        </w:rPr>
        <w:t xml:space="preserve">, Sen G., </w:t>
      </w:r>
      <w:proofErr w:type="spellStart"/>
      <w:r w:rsidRPr="00D22CE7">
        <w:rPr>
          <w:sz w:val="22"/>
          <w:szCs w:val="22"/>
        </w:rPr>
        <w:t>Bizimis</w:t>
      </w:r>
      <w:proofErr w:type="spellEnd"/>
      <w:r w:rsidRPr="00D22CE7">
        <w:rPr>
          <w:sz w:val="22"/>
          <w:szCs w:val="22"/>
        </w:rPr>
        <w:t xml:space="preserve"> M. Sulfides in the Garnet Pyroxenite Xenoliths from Oahu, Hawaii, Eos Trans. AGU 2007, 88(52), Fall Meet. Suppl, Abstract DI33A-1126</w:t>
      </w:r>
    </w:p>
    <w:p w:rsidR="00AA0690" w:rsidRDefault="00AA0690" w:rsidP="00694E09"/>
    <w:p w:rsidR="004033B0" w:rsidRDefault="00DE1D93" w:rsidP="00694E09">
      <w:r w:rsidRPr="00E9298E">
        <w:rPr>
          <w:highlight w:val="cyan"/>
        </w:rPr>
        <w:t>FACILITIES</w:t>
      </w:r>
    </w:p>
    <w:p w:rsidR="00DE1D93" w:rsidRDefault="00DE1D93" w:rsidP="00694E09"/>
    <w:p w:rsidR="00DE1D93" w:rsidRDefault="00DE1D93" w:rsidP="00694E09">
      <w:r>
        <w:t>Embed the video</w:t>
      </w:r>
    </w:p>
    <w:p w:rsidR="00DE1D93" w:rsidRDefault="00DE1D93" w:rsidP="00694E09">
      <w:r w:rsidRPr="00DE1D93">
        <w:t>https://www.youtube.com/watch?v=6EZhK2qrwRc</w:t>
      </w:r>
    </w:p>
    <w:p w:rsidR="00DE1D93" w:rsidRDefault="00DE1D93" w:rsidP="00694E09"/>
    <w:p w:rsidR="00DE1D93" w:rsidRDefault="006F4EC9" w:rsidP="00694E09">
      <w:r>
        <w:t>Lab Pictures will be shared</w:t>
      </w:r>
    </w:p>
    <w:p w:rsidR="006F4EC9" w:rsidRDefault="006F4EC9" w:rsidP="00694E09">
      <w:pPr>
        <w:rPr>
          <w:b/>
          <w:bCs/>
          <w:highlight w:val="yellow"/>
        </w:rPr>
      </w:pPr>
    </w:p>
    <w:p w:rsidR="006F4EC9" w:rsidRPr="006F4EC9" w:rsidRDefault="006F4EC9" w:rsidP="006F4EC9">
      <w:pPr>
        <w:pStyle w:val="Heading2"/>
        <w:rPr>
          <w:rFonts w:ascii="Times New Roman" w:hAnsi="Times New Roman" w:cs="Times New Roman"/>
          <w:color w:val="000000" w:themeColor="text1"/>
          <w:sz w:val="22"/>
          <w:szCs w:val="22"/>
        </w:rPr>
      </w:pPr>
      <w:r w:rsidRPr="006F4EC9">
        <w:rPr>
          <w:rFonts w:ascii="Times New Roman" w:hAnsi="Times New Roman" w:cs="Times New Roman"/>
          <w:color w:val="000000" w:themeColor="text1"/>
          <w:sz w:val="22"/>
          <w:szCs w:val="22"/>
        </w:rPr>
        <w:t xml:space="preserve">A </w:t>
      </w:r>
      <w:r w:rsidRPr="006F4EC9">
        <w:rPr>
          <w:rFonts w:ascii="Times New Roman" w:hAnsi="Times New Roman" w:cs="Times New Roman"/>
          <w:color w:val="000000" w:themeColor="text1"/>
          <w:sz w:val="22"/>
          <w:szCs w:val="22"/>
        </w:rPr>
        <w:t>metal-free clean laboratory was developed to provide optimal conditions for the separation and purification of isotopes for mass spectrometry. The laboratory consists of three isolated rooms. Some of the major equipment in our lab includes Agilent® 8900 ICP-MS</w:t>
      </w:r>
      <w:r w:rsidRPr="006F4EC9">
        <w:rPr>
          <w:rFonts w:ascii="Times New Roman" w:hAnsi="Times New Roman" w:cs="Times New Roman"/>
          <w:color w:val="000000" w:themeColor="text1"/>
          <w:sz w:val="22"/>
          <w:szCs w:val="22"/>
        </w:rPr>
        <w:t>/MS</w:t>
      </w:r>
      <w:r w:rsidRPr="006F4EC9">
        <w:rPr>
          <w:rFonts w:ascii="Times New Roman" w:hAnsi="Times New Roman" w:cs="Times New Roman"/>
          <w:color w:val="000000" w:themeColor="text1"/>
          <w:sz w:val="22"/>
          <w:szCs w:val="22"/>
        </w:rPr>
        <w:t xml:space="preserve">, </w:t>
      </w:r>
      <w:proofErr w:type="spellStart"/>
      <w:r w:rsidRPr="006F4EC9">
        <w:rPr>
          <w:rFonts w:ascii="Times New Roman" w:hAnsi="Times New Roman" w:cs="Times New Roman"/>
          <w:color w:val="000000" w:themeColor="text1"/>
          <w:sz w:val="22"/>
          <w:szCs w:val="22"/>
        </w:rPr>
        <w:t>Piccaro</w:t>
      </w:r>
      <w:proofErr w:type="spellEnd"/>
      <w:r w:rsidRPr="006F4EC9">
        <w:rPr>
          <w:rFonts w:ascii="Times New Roman" w:hAnsi="Times New Roman" w:cs="Times New Roman"/>
          <w:color w:val="000000" w:themeColor="text1"/>
          <w:sz w:val="22"/>
          <w:szCs w:val="22"/>
        </w:rPr>
        <w:t xml:space="preserve"> </w:t>
      </w:r>
      <w:r w:rsidRPr="006F4EC9">
        <w:rPr>
          <w:rFonts w:ascii="Times New Roman" w:eastAsia="Times New Roman" w:hAnsi="Times New Roman" w:cs="Times New Roman"/>
          <w:b/>
          <w:bCs/>
          <w:color w:val="000000" w:themeColor="text1"/>
          <w:sz w:val="22"/>
          <w:szCs w:val="22"/>
        </w:rPr>
        <w:t>G2201-i Isotopic Analyzer</w:t>
      </w:r>
      <w:r w:rsidRPr="006F4EC9">
        <w:rPr>
          <w:rFonts w:ascii="Times New Roman" w:eastAsia="Times New Roman" w:hAnsi="Times New Roman" w:cs="Times New Roman"/>
          <w:b/>
          <w:bCs/>
          <w:color w:val="000000" w:themeColor="text1"/>
          <w:sz w:val="22"/>
          <w:szCs w:val="22"/>
        </w:rPr>
        <w:t xml:space="preserve"> (</w:t>
      </w:r>
      <w:r w:rsidRPr="006F4EC9">
        <w:rPr>
          <w:rFonts w:ascii="Times New Roman" w:hAnsi="Times New Roman" w:cs="Times New Roman"/>
          <w:color w:val="000000" w:themeColor="text1"/>
          <w:sz w:val="22"/>
          <w:szCs w:val="22"/>
        </w:rPr>
        <w:t>δ</w:t>
      </w:r>
      <w:r w:rsidRPr="006F4EC9">
        <w:rPr>
          <w:rFonts w:ascii="Times New Roman" w:hAnsi="Times New Roman" w:cs="Times New Roman"/>
          <w:color w:val="000000" w:themeColor="text1"/>
          <w:sz w:val="22"/>
          <w:szCs w:val="22"/>
          <w:vertAlign w:val="superscript"/>
        </w:rPr>
        <w:t>13</w:t>
      </w:r>
      <w:r w:rsidRPr="006F4EC9">
        <w:rPr>
          <w:rFonts w:ascii="Times New Roman" w:hAnsi="Times New Roman" w:cs="Times New Roman"/>
          <w:color w:val="000000" w:themeColor="text1"/>
          <w:sz w:val="22"/>
          <w:szCs w:val="22"/>
        </w:rPr>
        <w:t>C for CH</w:t>
      </w:r>
      <w:r w:rsidRPr="006F4EC9">
        <w:rPr>
          <w:rFonts w:ascii="Times New Roman" w:hAnsi="Times New Roman" w:cs="Times New Roman"/>
          <w:color w:val="000000" w:themeColor="text1"/>
          <w:sz w:val="22"/>
          <w:szCs w:val="22"/>
          <w:vertAlign w:val="subscript"/>
        </w:rPr>
        <w:t>4</w:t>
      </w:r>
      <w:r w:rsidRPr="006F4EC9">
        <w:rPr>
          <w:rFonts w:ascii="Times New Roman" w:hAnsi="Times New Roman" w:cs="Times New Roman"/>
          <w:color w:val="000000" w:themeColor="text1"/>
          <w:sz w:val="22"/>
          <w:szCs w:val="22"/>
        </w:rPr>
        <w:t> and CO</w:t>
      </w:r>
      <w:r w:rsidRPr="006F4EC9">
        <w:rPr>
          <w:rFonts w:ascii="Times New Roman" w:hAnsi="Times New Roman" w:cs="Times New Roman"/>
          <w:color w:val="000000" w:themeColor="text1"/>
          <w:sz w:val="22"/>
          <w:szCs w:val="22"/>
          <w:vertAlign w:val="subscript"/>
        </w:rPr>
        <w:t>2</w:t>
      </w:r>
      <w:r w:rsidRPr="006F4EC9">
        <w:rPr>
          <w:rFonts w:ascii="Times New Roman" w:hAnsi="Times New Roman" w:cs="Times New Roman"/>
          <w:color w:val="000000" w:themeColor="text1"/>
          <w:sz w:val="22"/>
          <w:szCs w:val="22"/>
        </w:rPr>
        <w:t>)</w:t>
      </w:r>
      <w:r w:rsidRPr="006F4EC9">
        <w:rPr>
          <w:rFonts w:ascii="Times New Roman" w:hAnsi="Times New Roman" w:cs="Times New Roman"/>
          <w:color w:val="000000" w:themeColor="text1"/>
          <w:sz w:val="22"/>
          <w:szCs w:val="22"/>
        </w:rPr>
        <w:t xml:space="preserve">, Continuous Flow Auto Analyzer from SEAL Analytical, UV/VIS Spectrophotometer from Agilent®, and High-Pressure Asher (HPA-S) from Anton </w:t>
      </w:r>
      <w:proofErr w:type="spellStart"/>
      <w:r w:rsidRPr="006F4EC9">
        <w:rPr>
          <w:rFonts w:ascii="Times New Roman" w:hAnsi="Times New Roman" w:cs="Times New Roman"/>
          <w:color w:val="000000" w:themeColor="text1"/>
          <w:sz w:val="22"/>
          <w:szCs w:val="22"/>
        </w:rPr>
        <w:t>Paar</w:t>
      </w:r>
      <w:proofErr w:type="spellEnd"/>
      <w:r w:rsidRPr="006F4EC9">
        <w:rPr>
          <w:rFonts w:ascii="Times New Roman" w:hAnsi="Times New Roman" w:cs="Times New Roman"/>
          <w:color w:val="000000" w:themeColor="text1"/>
          <w:sz w:val="22"/>
          <w:szCs w:val="22"/>
        </w:rPr>
        <w:t xml:space="preserve">. We have state-of-the-art HEPA-filtered air ductless chemical work station (600 series) from </w:t>
      </w:r>
      <w:proofErr w:type="spellStart"/>
      <w:r w:rsidRPr="006F4EC9">
        <w:rPr>
          <w:rFonts w:ascii="Times New Roman" w:hAnsi="Times New Roman" w:cs="Times New Roman"/>
          <w:color w:val="000000" w:themeColor="text1"/>
          <w:sz w:val="22"/>
          <w:szCs w:val="22"/>
        </w:rPr>
        <w:t>AirClean</w:t>
      </w:r>
      <w:proofErr w:type="spellEnd"/>
      <w:r w:rsidRPr="006F4EC9">
        <w:rPr>
          <w:rFonts w:ascii="Times New Roman" w:hAnsi="Times New Roman" w:cs="Times New Roman"/>
          <w:color w:val="000000" w:themeColor="text1"/>
          <w:sz w:val="22"/>
          <w:szCs w:val="22"/>
        </w:rPr>
        <w:t xml:space="preserve"> System, acid evaporation system from </w:t>
      </w:r>
      <w:proofErr w:type="spellStart"/>
      <w:r w:rsidRPr="006F4EC9">
        <w:rPr>
          <w:rFonts w:ascii="Times New Roman" w:hAnsi="Times New Roman" w:cs="Times New Roman"/>
          <w:color w:val="000000" w:themeColor="text1"/>
          <w:sz w:val="22"/>
          <w:szCs w:val="22"/>
        </w:rPr>
        <w:t>Analab</w:t>
      </w:r>
      <w:proofErr w:type="spellEnd"/>
      <w:r w:rsidRPr="006F4EC9">
        <w:rPr>
          <w:rFonts w:ascii="Times New Roman" w:hAnsi="Times New Roman" w:cs="Times New Roman"/>
          <w:color w:val="000000" w:themeColor="text1"/>
          <w:sz w:val="22"/>
          <w:szCs w:val="22"/>
        </w:rPr>
        <w:t xml:space="preserve">, polypropylene laminar flow fume hoods from NUAIRE and Nano Clean, sub-boiling distillation devices from </w:t>
      </w:r>
      <w:proofErr w:type="spellStart"/>
      <w:r w:rsidRPr="006F4EC9">
        <w:rPr>
          <w:rFonts w:ascii="Times New Roman" w:hAnsi="Times New Roman" w:cs="Times New Roman"/>
          <w:color w:val="000000" w:themeColor="text1"/>
          <w:sz w:val="22"/>
          <w:szCs w:val="22"/>
        </w:rPr>
        <w:t>PicoTrace</w:t>
      </w:r>
      <w:proofErr w:type="spellEnd"/>
      <w:r w:rsidRPr="006F4EC9">
        <w:rPr>
          <w:rFonts w:ascii="Times New Roman" w:hAnsi="Times New Roman" w:cs="Times New Roman"/>
          <w:color w:val="000000" w:themeColor="text1"/>
          <w:sz w:val="22"/>
          <w:szCs w:val="22"/>
        </w:rPr>
        <w:t xml:space="preserve"> (Cupola Distillation) and </w:t>
      </w:r>
      <w:proofErr w:type="spellStart"/>
      <w:r w:rsidRPr="006F4EC9">
        <w:rPr>
          <w:rFonts w:ascii="Times New Roman" w:hAnsi="Times New Roman" w:cs="Times New Roman"/>
          <w:color w:val="000000" w:themeColor="text1"/>
          <w:sz w:val="22"/>
          <w:szCs w:val="22"/>
        </w:rPr>
        <w:t>Savilex</w:t>
      </w:r>
      <w:proofErr w:type="spellEnd"/>
      <w:r w:rsidRPr="006F4EC9">
        <w:rPr>
          <w:rFonts w:ascii="Times New Roman" w:hAnsi="Times New Roman" w:cs="Times New Roman"/>
          <w:color w:val="000000" w:themeColor="text1"/>
          <w:sz w:val="22"/>
          <w:szCs w:val="22"/>
        </w:rPr>
        <w:t xml:space="preserve"> for purification of acids, and high precision balances from Mettler Toledo.</w:t>
      </w:r>
      <w:r w:rsidRPr="006F4EC9">
        <w:rPr>
          <w:rFonts w:ascii="Times New Roman" w:hAnsi="Times New Roman" w:cs="Times New Roman"/>
          <w:color w:val="000000" w:themeColor="text1"/>
          <w:sz w:val="22"/>
          <w:szCs w:val="22"/>
        </w:rPr>
        <w:t xml:space="preserve"> Recently, </w:t>
      </w:r>
    </w:p>
    <w:p w:rsidR="006F4EC9" w:rsidRDefault="006F4EC9" w:rsidP="00694E09">
      <w:pPr>
        <w:rPr>
          <w:b/>
          <w:bCs/>
          <w:highlight w:val="yellow"/>
        </w:rPr>
      </w:pPr>
    </w:p>
    <w:p w:rsidR="004033B0" w:rsidRPr="00831882" w:rsidRDefault="00831882" w:rsidP="00694E09">
      <w:pPr>
        <w:rPr>
          <w:b/>
          <w:bCs/>
        </w:rPr>
      </w:pPr>
      <w:r w:rsidRPr="00E9298E">
        <w:rPr>
          <w:b/>
          <w:bCs/>
          <w:highlight w:val="yellow"/>
        </w:rPr>
        <w:t>TEACHING TAB</w:t>
      </w:r>
    </w:p>
    <w:p w:rsidR="00683DCE" w:rsidRDefault="00683DCE" w:rsidP="00694E09"/>
    <w:p w:rsidR="00394596" w:rsidRDefault="00394596" w:rsidP="00694E09">
      <w:r>
        <w:t>Some of the courses that I am teaching regularly in IIT Kanpur</w:t>
      </w:r>
      <w:r w:rsidR="006F4EC9">
        <w:t xml:space="preserve"> includes—</w:t>
      </w:r>
    </w:p>
    <w:p w:rsidR="00683DCE" w:rsidRPr="00683DCE" w:rsidRDefault="00683DCE" w:rsidP="00683DCE">
      <w:pPr>
        <w:spacing w:before="100" w:beforeAutospacing="1" w:after="100" w:afterAutospacing="1"/>
        <w:outlineLvl w:val="1"/>
        <w:rPr>
          <w:b/>
          <w:bCs/>
          <w:sz w:val="36"/>
          <w:szCs w:val="36"/>
        </w:rPr>
      </w:pPr>
      <w:r w:rsidRPr="00683DCE">
        <w:rPr>
          <w:b/>
          <w:bCs/>
          <w:sz w:val="36"/>
          <w:szCs w:val="36"/>
        </w:rPr>
        <w:t xml:space="preserve">Geochemistry (ES413) </w:t>
      </w:r>
    </w:p>
    <w:p w:rsidR="00683DCE" w:rsidRPr="00683DCE" w:rsidRDefault="00683DCE" w:rsidP="00683DCE">
      <w:pPr>
        <w:spacing w:before="100" w:beforeAutospacing="1" w:after="100" w:afterAutospacing="1"/>
      </w:pPr>
      <w:r w:rsidRPr="00683DCE">
        <w:lastRenderedPageBreak/>
        <w:t xml:space="preserve">Internal structure of atoms, electronic structure, chemical bonding, and chemical properties of elements. Fundamentals of Thermodynamics and its application in Earth Sciences. Aquatic geochemistry, primary silicates and chemical weathering, acids and bases, dissolution and precipitation reactions, mineral stability diagrams, Eh-pH diagrams, oxidation-reduction reactions. The origin and evolution of Earth and the solar system through high temperature chemical processes, trace elements in igneous processes, modeling trace element partition during magma genesis. Radiogenic isotope geology and geochronology. Stable isotope geochemistry. Earth’s hydrosphere and its interaction with surficial rocks, sediments, soils, biosphere and the atmosphere. </w:t>
      </w:r>
    </w:p>
    <w:p w:rsidR="00683DCE" w:rsidRPr="00683DCE" w:rsidRDefault="00683DCE" w:rsidP="00683DCE">
      <w:pPr>
        <w:spacing w:before="100" w:beforeAutospacing="1" w:after="100" w:afterAutospacing="1"/>
        <w:outlineLvl w:val="1"/>
        <w:rPr>
          <w:b/>
          <w:bCs/>
          <w:sz w:val="36"/>
          <w:szCs w:val="36"/>
        </w:rPr>
      </w:pPr>
      <w:r w:rsidRPr="00683DCE">
        <w:rPr>
          <w:b/>
          <w:bCs/>
          <w:sz w:val="36"/>
          <w:szCs w:val="36"/>
        </w:rPr>
        <w:t xml:space="preserve">Aqueous Geochemistry (ES 643) </w:t>
      </w:r>
    </w:p>
    <w:p w:rsidR="00683DCE" w:rsidRDefault="00683DCE" w:rsidP="00683DCE">
      <w:pPr>
        <w:spacing w:before="100" w:beforeAutospacing="1" w:after="100" w:afterAutospacing="1"/>
      </w:pPr>
      <w:r w:rsidRPr="00683DCE">
        <w:t xml:space="preserve">Water Cycle/Earth’s Surface Processes/Rivers and Oceans, thermodynamics, solutions and equilibrium constant, Kinetics, Acid and Bases/Salts/Mineral Stability Diagrams, General Controls of Natural Water Chemistry, Water Isotopes-Understanding Water Evolution, Water Characterization Techniques, Aqueous Geochemistry and Ore Deposits, Aqueous Geochemistry of Acid Mine Drainage, Geochemical Cycling of Redox Sensitive Trace Metals, Chemical Weathering, Atmospheric CO2 and Climate, Contaminant Geochemistry (Focus on Arsenic) </w:t>
      </w:r>
    </w:p>
    <w:p w:rsidR="00394596" w:rsidRDefault="00394596" w:rsidP="00683DCE">
      <w:pPr>
        <w:spacing w:before="100" w:beforeAutospacing="1" w:after="100" w:afterAutospacing="1"/>
      </w:pPr>
    </w:p>
    <w:p w:rsidR="00831882" w:rsidRPr="00683DCE" w:rsidRDefault="00831882" w:rsidP="00831882">
      <w:pPr>
        <w:spacing w:before="100" w:beforeAutospacing="1" w:after="100" w:afterAutospacing="1"/>
        <w:outlineLvl w:val="1"/>
        <w:rPr>
          <w:b/>
          <w:bCs/>
          <w:sz w:val="36"/>
          <w:szCs w:val="36"/>
        </w:rPr>
      </w:pPr>
      <w:r>
        <w:rPr>
          <w:b/>
          <w:bCs/>
          <w:sz w:val="36"/>
          <w:szCs w:val="36"/>
        </w:rPr>
        <w:t>Isotope Geochemistry &amp; Applications</w:t>
      </w:r>
      <w:r w:rsidRPr="00683DCE">
        <w:rPr>
          <w:b/>
          <w:bCs/>
          <w:sz w:val="36"/>
          <w:szCs w:val="36"/>
        </w:rPr>
        <w:t xml:space="preserve"> (ES 64</w:t>
      </w:r>
      <w:r>
        <w:rPr>
          <w:b/>
          <w:bCs/>
          <w:sz w:val="36"/>
          <w:szCs w:val="36"/>
        </w:rPr>
        <w:t>9</w:t>
      </w:r>
      <w:r w:rsidRPr="00683DCE">
        <w:rPr>
          <w:b/>
          <w:bCs/>
          <w:sz w:val="36"/>
          <w:szCs w:val="36"/>
        </w:rPr>
        <w:t xml:space="preserve">) </w:t>
      </w:r>
    </w:p>
    <w:p w:rsidR="00831882" w:rsidRPr="00683DCE" w:rsidRDefault="00831882" w:rsidP="00831882">
      <w:pPr>
        <w:suppressAutoHyphens/>
        <w:rPr>
          <w:sz w:val="22"/>
          <w:szCs w:val="22"/>
        </w:rPr>
      </w:pPr>
      <w:r w:rsidRPr="00831882">
        <w:rPr>
          <w:sz w:val="22"/>
          <w:szCs w:val="22"/>
        </w:rPr>
        <w:t>Atoms and nuclei</w:t>
      </w:r>
      <w:r>
        <w:rPr>
          <w:sz w:val="22"/>
          <w:szCs w:val="22"/>
        </w:rPr>
        <w:t xml:space="preserve">, </w:t>
      </w:r>
      <w:r w:rsidRPr="00831882">
        <w:rPr>
          <w:sz w:val="22"/>
          <w:szCs w:val="22"/>
        </w:rPr>
        <w:t>Decay systems and Geochronology</w:t>
      </w:r>
      <w:r>
        <w:rPr>
          <w:sz w:val="22"/>
          <w:szCs w:val="22"/>
        </w:rPr>
        <w:t xml:space="preserve">, </w:t>
      </w:r>
      <w:r w:rsidRPr="00831882">
        <w:rPr>
          <w:sz w:val="22"/>
          <w:szCs w:val="22"/>
        </w:rPr>
        <w:t>Radiogenic isotope geochemistry of the mantle</w:t>
      </w:r>
      <w:r>
        <w:rPr>
          <w:sz w:val="22"/>
          <w:szCs w:val="22"/>
        </w:rPr>
        <w:t xml:space="preserve">, </w:t>
      </w:r>
      <w:r w:rsidRPr="00831882">
        <w:rPr>
          <w:sz w:val="22"/>
          <w:szCs w:val="22"/>
        </w:rPr>
        <w:t>Radiogenic isotopic geochemistry of the continental crust and ocean</w:t>
      </w:r>
      <w:r>
        <w:rPr>
          <w:sz w:val="22"/>
          <w:szCs w:val="22"/>
        </w:rPr>
        <w:t xml:space="preserve">, </w:t>
      </w:r>
      <w:r w:rsidRPr="00831882">
        <w:rPr>
          <w:sz w:val="22"/>
          <w:szCs w:val="22"/>
        </w:rPr>
        <w:t>Radiogenic isotopic geochemistry to track surface processes</w:t>
      </w:r>
      <w:r>
        <w:rPr>
          <w:sz w:val="22"/>
          <w:szCs w:val="22"/>
        </w:rPr>
        <w:t xml:space="preserve">, </w:t>
      </w:r>
      <w:r w:rsidRPr="00831882">
        <w:rPr>
          <w:sz w:val="22"/>
          <w:szCs w:val="22"/>
        </w:rPr>
        <w:t>Stable isotope geochemistry</w:t>
      </w:r>
      <w:r>
        <w:rPr>
          <w:sz w:val="22"/>
          <w:szCs w:val="22"/>
        </w:rPr>
        <w:t xml:space="preserve">, </w:t>
      </w:r>
      <w:r w:rsidRPr="00831882">
        <w:rPr>
          <w:sz w:val="22"/>
          <w:szCs w:val="22"/>
        </w:rPr>
        <w:t>Stable isotope geochemistry and its application</w:t>
      </w:r>
      <w:r>
        <w:rPr>
          <w:sz w:val="22"/>
          <w:szCs w:val="22"/>
        </w:rPr>
        <w:t xml:space="preserve">, </w:t>
      </w:r>
      <w:r w:rsidRPr="00831882">
        <w:rPr>
          <w:sz w:val="22"/>
          <w:szCs w:val="22"/>
        </w:rPr>
        <w:t>Unconventional isotopes and approaches</w:t>
      </w:r>
      <w:r>
        <w:rPr>
          <w:sz w:val="22"/>
          <w:szCs w:val="22"/>
        </w:rPr>
        <w:t xml:space="preserve">, </w:t>
      </w:r>
      <w:r w:rsidRPr="00831882">
        <w:rPr>
          <w:sz w:val="22"/>
          <w:szCs w:val="22"/>
        </w:rPr>
        <w:t>Mass Spectrometry and lab practices</w:t>
      </w:r>
    </w:p>
    <w:p w:rsidR="00683DCE" w:rsidRPr="00683DCE" w:rsidRDefault="00683DCE" w:rsidP="00683DCE">
      <w:pPr>
        <w:spacing w:before="100" w:beforeAutospacing="1" w:after="100" w:afterAutospacing="1"/>
        <w:outlineLvl w:val="1"/>
        <w:rPr>
          <w:b/>
          <w:bCs/>
          <w:sz w:val="36"/>
          <w:szCs w:val="36"/>
        </w:rPr>
      </w:pPr>
      <w:r w:rsidRPr="00683DCE">
        <w:rPr>
          <w:b/>
          <w:bCs/>
          <w:sz w:val="36"/>
          <w:szCs w:val="36"/>
        </w:rPr>
        <w:t>Fundamentals of Earth Sciences (ESO-213)</w:t>
      </w:r>
    </w:p>
    <w:p w:rsidR="00683DCE" w:rsidRDefault="00683DCE" w:rsidP="00683DCE">
      <w:pPr>
        <w:spacing w:before="100" w:beforeAutospacing="1" w:after="100" w:afterAutospacing="1"/>
      </w:pPr>
      <w:r w:rsidRPr="00683DCE">
        <w:t xml:space="preserve">Solar System and Earth; The primitive Earth; Geological Time scale; Origin of life and major geological events; Numerical Dating. Rocks, minerals and soils; Plate Tectonics and Mountain building; Deformation and Geodynamics; Earthquakes, Volcanoes. Earth, Ocean, Land, Rivers, Atmosphere, Biosphere, Cryosphere and Climate; Energy budget; Carbon Cycle; Hydrological Cycle; Weathering and erosion. Coupled processes in Earth System; climate change, Geological resource (minerals, hydrocarbons and water); Sustainability and Anthropocene activities. </w:t>
      </w:r>
    </w:p>
    <w:p w:rsidR="00831882" w:rsidRPr="00683DCE" w:rsidRDefault="00831882" w:rsidP="00683DCE">
      <w:pPr>
        <w:spacing w:before="100" w:beforeAutospacing="1" w:after="100" w:afterAutospacing="1"/>
      </w:pPr>
      <w:r>
        <w:rPr>
          <w:noProof/>
          <w14:ligatures w14:val="standardContextual"/>
        </w:rPr>
        <w:lastRenderedPageBreak/>
        <w:drawing>
          <wp:inline distT="0" distB="0" distL="0" distR="0">
            <wp:extent cx="5727700" cy="8105140"/>
            <wp:effectExtent l="0" t="0" r="0" b="0"/>
            <wp:docPr id="1430408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8329" name="Picture 1430408329"/>
                    <pic:cNvPicPr/>
                  </pic:nvPicPr>
                  <pic:blipFill>
                    <a:blip r:embed="rId71">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r>
        <w:rPr>
          <w:noProof/>
          <w14:ligatures w14:val="standardContextual"/>
        </w:rPr>
        <w:lastRenderedPageBreak/>
        <w:drawing>
          <wp:inline distT="0" distB="0" distL="0" distR="0">
            <wp:extent cx="5727700" cy="8105140"/>
            <wp:effectExtent l="0" t="0" r="0" b="0"/>
            <wp:docPr id="1934316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6528" name="Picture 1934316528"/>
                    <pic:cNvPicPr/>
                  </pic:nvPicPr>
                  <pic:blipFill>
                    <a:blip r:embed="rId72">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rsidR="00683DCE" w:rsidRDefault="00683DCE" w:rsidP="00694E09"/>
    <w:p w:rsidR="004033B0" w:rsidRDefault="00831882" w:rsidP="00694E09">
      <w:r>
        <w:t>Invited Research Talks</w:t>
      </w:r>
    </w:p>
    <w:p w:rsidR="00831882" w:rsidRDefault="00831882" w:rsidP="00694E09"/>
    <w:p w:rsidR="00831882" w:rsidRPr="00831882" w:rsidRDefault="00831882" w:rsidP="00831882">
      <w:pPr>
        <w:ind w:left="900" w:hanging="900"/>
        <w:jc w:val="both"/>
        <w:rPr>
          <w:b/>
          <w:bCs/>
          <w:sz w:val="22"/>
          <w:szCs w:val="22"/>
        </w:rPr>
      </w:pPr>
      <w:r w:rsidRPr="00507A15">
        <w:rPr>
          <w:sz w:val="22"/>
          <w:szCs w:val="22"/>
        </w:rPr>
        <w:lastRenderedPageBreak/>
        <w:t>0</w:t>
      </w:r>
      <w:r>
        <w:rPr>
          <w:sz w:val="22"/>
          <w:szCs w:val="22"/>
        </w:rPr>
        <w:t>7</w:t>
      </w:r>
      <w:r w:rsidRPr="00507A15">
        <w:rPr>
          <w:sz w:val="22"/>
          <w:szCs w:val="22"/>
        </w:rPr>
        <w:t>-202</w:t>
      </w:r>
      <w:r>
        <w:rPr>
          <w:sz w:val="22"/>
          <w:szCs w:val="22"/>
        </w:rPr>
        <w:t>3</w:t>
      </w:r>
      <w:r w:rsidRPr="00507A15">
        <w:rPr>
          <w:sz w:val="22"/>
          <w:szCs w:val="22"/>
        </w:rPr>
        <w:tab/>
      </w:r>
      <w:r>
        <w:rPr>
          <w:iCs/>
          <w:color w:val="000000"/>
          <w:sz w:val="22"/>
          <w:szCs w:val="22"/>
        </w:rPr>
        <w:t>The geochemical perspective of the drivers and impacts of melting Himalayan glaciers</w:t>
      </w:r>
      <w:r w:rsidRPr="00507A15">
        <w:rPr>
          <w:iCs/>
          <w:color w:val="000000"/>
          <w:sz w:val="22"/>
          <w:szCs w:val="22"/>
        </w:rPr>
        <w:t xml:space="preserve">, </w:t>
      </w:r>
      <w:r w:rsidRPr="00831882">
        <w:rPr>
          <w:b/>
          <w:bCs/>
          <w:iCs/>
          <w:color w:val="000000"/>
          <w:sz w:val="22"/>
          <w:szCs w:val="22"/>
        </w:rPr>
        <w:t>GFZ, Potsdam, Germany</w:t>
      </w:r>
    </w:p>
    <w:p w:rsidR="00831882" w:rsidRPr="00BA5301" w:rsidRDefault="00831882" w:rsidP="00831882">
      <w:pPr>
        <w:autoSpaceDE w:val="0"/>
        <w:autoSpaceDN w:val="0"/>
        <w:adjustRightInd w:val="0"/>
        <w:ind w:left="900" w:hanging="900"/>
        <w:rPr>
          <w:rFonts w:eastAsiaTheme="minorHAnsi"/>
          <w:i/>
          <w:iCs/>
        </w:rPr>
      </w:pPr>
      <w:r w:rsidRPr="00507A15">
        <w:rPr>
          <w:sz w:val="22"/>
          <w:szCs w:val="22"/>
        </w:rPr>
        <w:t>0</w:t>
      </w:r>
      <w:r>
        <w:rPr>
          <w:sz w:val="22"/>
          <w:szCs w:val="22"/>
        </w:rPr>
        <w:t>6</w:t>
      </w:r>
      <w:r w:rsidRPr="00507A15">
        <w:rPr>
          <w:sz w:val="22"/>
          <w:szCs w:val="22"/>
        </w:rPr>
        <w:t>-20</w:t>
      </w:r>
      <w:r w:rsidRPr="00BA5301">
        <w:rPr>
          <w:sz w:val="22"/>
          <w:szCs w:val="22"/>
        </w:rPr>
        <w:t xml:space="preserve">23   Tracking the glacier meltwater of “Third Pole” fed rivers in space and time using isotopic tracers, </w:t>
      </w:r>
      <w:r w:rsidRPr="00831882">
        <w:rPr>
          <w:rFonts w:eastAsiaTheme="minorHAnsi"/>
          <w:b/>
          <w:bCs/>
          <w:sz w:val="22"/>
          <w:szCs w:val="22"/>
        </w:rPr>
        <w:t>Institute of Environmental Assessment and Water Research (IDAEA-CSIC)</w:t>
      </w:r>
      <w:r w:rsidRPr="00831882">
        <w:rPr>
          <w:b/>
          <w:bCs/>
          <w:sz w:val="22"/>
          <w:szCs w:val="22"/>
        </w:rPr>
        <w:t>, Barcelona, Spain</w:t>
      </w:r>
    </w:p>
    <w:p w:rsidR="00831882" w:rsidRDefault="00831882" w:rsidP="00831882">
      <w:pPr>
        <w:ind w:left="900" w:hanging="900"/>
        <w:jc w:val="both"/>
        <w:rPr>
          <w:sz w:val="22"/>
          <w:szCs w:val="22"/>
        </w:rPr>
      </w:pPr>
      <w:r w:rsidRPr="00507A15">
        <w:rPr>
          <w:sz w:val="22"/>
          <w:szCs w:val="22"/>
        </w:rPr>
        <w:t>0</w:t>
      </w:r>
      <w:r>
        <w:rPr>
          <w:sz w:val="22"/>
          <w:szCs w:val="22"/>
        </w:rPr>
        <w:t>6</w:t>
      </w:r>
      <w:r w:rsidRPr="00507A15">
        <w:rPr>
          <w:sz w:val="22"/>
          <w:szCs w:val="22"/>
        </w:rPr>
        <w:t>-202</w:t>
      </w:r>
      <w:r>
        <w:rPr>
          <w:sz w:val="22"/>
          <w:szCs w:val="22"/>
        </w:rPr>
        <w:t>3</w:t>
      </w:r>
      <w:r w:rsidRPr="00507A15">
        <w:rPr>
          <w:sz w:val="22"/>
          <w:szCs w:val="22"/>
        </w:rPr>
        <w:tab/>
      </w:r>
      <w:r>
        <w:rPr>
          <w:iCs/>
          <w:color w:val="000000"/>
          <w:sz w:val="22"/>
          <w:szCs w:val="22"/>
        </w:rPr>
        <w:t xml:space="preserve">The drivers and impact of melting Himalayan glaciers, </w:t>
      </w:r>
      <w:r w:rsidRPr="00831882">
        <w:rPr>
          <w:b/>
          <w:bCs/>
          <w:iCs/>
          <w:color w:val="000000"/>
          <w:sz w:val="22"/>
          <w:szCs w:val="22"/>
        </w:rPr>
        <w:t>ETH Zurich, Switzerland</w:t>
      </w:r>
      <w:r w:rsidRPr="00507A15">
        <w:rPr>
          <w:iCs/>
          <w:color w:val="000000"/>
          <w:sz w:val="22"/>
          <w:szCs w:val="22"/>
        </w:rPr>
        <w:t xml:space="preserve"> </w:t>
      </w:r>
    </w:p>
    <w:p w:rsidR="00831882" w:rsidRPr="00507A15" w:rsidRDefault="00831882" w:rsidP="00831882">
      <w:pPr>
        <w:ind w:left="900" w:hanging="900"/>
        <w:jc w:val="both"/>
        <w:rPr>
          <w:sz w:val="22"/>
          <w:szCs w:val="22"/>
        </w:rPr>
      </w:pPr>
      <w:r w:rsidRPr="00507A15">
        <w:rPr>
          <w:sz w:val="22"/>
          <w:szCs w:val="22"/>
        </w:rPr>
        <w:t>03-2021</w:t>
      </w:r>
      <w:r w:rsidRPr="00507A15">
        <w:rPr>
          <w:sz w:val="22"/>
          <w:szCs w:val="22"/>
        </w:rPr>
        <w:tab/>
      </w:r>
      <w:r w:rsidRPr="00507A15">
        <w:rPr>
          <w:iCs/>
          <w:color w:val="000000"/>
          <w:sz w:val="22"/>
          <w:szCs w:val="22"/>
        </w:rPr>
        <w:t xml:space="preserve">Surface impurities in the Himalayan glaciers: Its sources, pathways, and spatial variation, </w:t>
      </w:r>
      <w:r w:rsidRPr="00831882">
        <w:rPr>
          <w:b/>
          <w:bCs/>
          <w:iCs/>
          <w:color w:val="000000"/>
          <w:sz w:val="22"/>
          <w:szCs w:val="22"/>
        </w:rPr>
        <w:t>Indian Institute of Science Education and Research Pune</w:t>
      </w:r>
      <w:r w:rsidRPr="00507A15">
        <w:rPr>
          <w:iCs/>
          <w:color w:val="000000"/>
          <w:sz w:val="22"/>
          <w:szCs w:val="22"/>
        </w:rPr>
        <w:t xml:space="preserve"> (online due to COVID-19 pandemic)</w:t>
      </w:r>
      <w:r w:rsidR="00A47117">
        <w:rPr>
          <w:iCs/>
          <w:color w:val="000000"/>
          <w:sz w:val="22"/>
          <w:szCs w:val="22"/>
        </w:rPr>
        <w:t xml:space="preserve">, </w:t>
      </w:r>
      <w:r w:rsidR="00A47117" w:rsidRPr="00A47117">
        <w:rPr>
          <w:b/>
          <w:bCs/>
          <w:iCs/>
          <w:color w:val="000000"/>
          <w:sz w:val="22"/>
          <w:szCs w:val="22"/>
        </w:rPr>
        <w:t>India</w:t>
      </w:r>
    </w:p>
    <w:p w:rsidR="00831882" w:rsidRPr="00946E77" w:rsidRDefault="00831882" w:rsidP="00831882">
      <w:pPr>
        <w:ind w:left="900" w:hanging="900"/>
        <w:jc w:val="both"/>
        <w:rPr>
          <w:sz w:val="22"/>
          <w:szCs w:val="22"/>
        </w:rPr>
      </w:pPr>
      <w:r w:rsidRPr="00507A15">
        <w:rPr>
          <w:sz w:val="22"/>
          <w:szCs w:val="22"/>
        </w:rPr>
        <w:t>02-2021</w:t>
      </w:r>
      <w:r w:rsidRPr="00507A15">
        <w:rPr>
          <w:sz w:val="22"/>
          <w:szCs w:val="22"/>
        </w:rPr>
        <w:tab/>
      </w:r>
      <w:r w:rsidRPr="00507A15">
        <w:rPr>
          <w:iCs/>
          <w:color w:val="000000"/>
          <w:sz w:val="22"/>
          <w:szCs w:val="22"/>
        </w:rPr>
        <w:t xml:space="preserve">New paradigms in water quality monitoring, </w:t>
      </w:r>
      <w:r w:rsidRPr="00831882">
        <w:rPr>
          <w:b/>
          <w:bCs/>
          <w:iCs/>
          <w:color w:val="000000"/>
          <w:sz w:val="22"/>
          <w:szCs w:val="22"/>
        </w:rPr>
        <w:t>National Water Mission, Ministry of Jal Shakti, Government of India</w:t>
      </w:r>
      <w:r w:rsidRPr="00507A15">
        <w:rPr>
          <w:iCs/>
          <w:color w:val="000000"/>
          <w:sz w:val="22"/>
          <w:szCs w:val="22"/>
        </w:rPr>
        <w:t xml:space="preserve"> (online due to COVID-19 pandemic) </w:t>
      </w:r>
    </w:p>
    <w:p w:rsidR="00831882" w:rsidRPr="00507A15" w:rsidRDefault="00831882" w:rsidP="00831882">
      <w:pPr>
        <w:ind w:left="900" w:hanging="900"/>
        <w:jc w:val="both"/>
        <w:rPr>
          <w:sz w:val="22"/>
          <w:szCs w:val="22"/>
        </w:rPr>
      </w:pPr>
      <w:r w:rsidRPr="00507A15">
        <w:rPr>
          <w:sz w:val="22"/>
          <w:szCs w:val="22"/>
        </w:rPr>
        <w:t>08-2020</w:t>
      </w:r>
      <w:r w:rsidRPr="00507A15">
        <w:rPr>
          <w:sz w:val="22"/>
          <w:szCs w:val="22"/>
        </w:rPr>
        <w:tab/>
      </w:r>
      <w:r w:rsidRPr="00507A15">
        <w:rPr>
          <w:iCs/>
          <w:color w:val="000000"/>
          <w:sz w:val="22"/>
          <w:szCs w:val="22"/>
        </w:rPr>
        <w:t xml:space="preserve">Surface impurities in the Himalayan glaciers: Its sources, pathways, and spatial variation, </w:t>
      </w:r>
      <w:r w:rsidRPr="00831882">
        <w:rPr>
          <w:b/>
          <w:bCs/>
          <w:iCs/>
          <w:color w:val="000000"/>
          <w:sz w:val="22"/>
          <w:szCs w:val="22"/>
        </w:rPr>
        <w:t>Ministry of Earth Sciences, Government of India</w:t>
      </w:r>
      <w:r w:rsidRPr="00507A15">
        <w:rPr>
          <w:iCs/>
          <w:color w:val="000000"/>
          <w:sz w:val="22"/>
          <w:szCs w:val="22"/>
        </w:rPr>
        <w:t xml:space="preserve"> (online due to COVID-19 pandemic) </w:t>
      </w:r>
    </w:p>
    <w:p w:rsidR="00831882" w:rsidRPr="00507A15" w:rsidRDefault="00831882" w:rsidP="00831882">
      <w:pPr>
        <w:ind w:left="900" w:hanging="900"/>
        <w:jc w:val="both"/>
        <w:rPr>
          <w:sz w:val="22"/>
          <w:szCs w:val="22"/>
        </w:rPr>
      </w:pPr>
      <w:r w:rsidRPr="00507A15">
        <w:rPr>
          <w:sz w:val="22"/>
          <w:szCs w:val="22"/>
        </w:rPr>
        <w:t>08-2020</w:t>
      </w:r>
      <w:r w:rsidRPr="00507A15">
        <w:rPr>
          <w:sz w:val="22"/>
          <w:szCs w:val="22"/>
        </w:rPr>
        <w:tab/>
      </w:r>
      <w:r w:rsidRPr="00507A15">
        <w:rPr>
          <w:color w:val="000000"/>
          <w:sz w:val="22"/>
          <w:szCs w:val="22"/>
        </w:rPr>
        <w:t xml:space="preserve">Study of emerging contaminants contributed by PGEs rich particulates from vehicular emission using the ICP-MS/MS technique, </w:t>
      </w:r>
      <w:r w:rsidRPr="00507A15">
        <w:rPr>
          <w:rStyle w:val="Strong"/>
          <w:sz w:val="22"/>
          <w:szCs w:val="22"/>
          <w:bdr w:val="none" w:sz="0" w:space="0" w:color="auto" w:frame="1"/>
        </w:rPr>
        <w:t xml:space="preserve">Agilent Technologies </w:t>
      </w:r>
      <w:r w:rsidRPr="00507A15">
        <w:rPr>
          <w:iCs/>
          <w:color w:val="000000"/>
          <w:sz w:val="22"/>
          <w:szCs w:val="22"/>
        </w:rPr>
        <w:t>(online due to COVID-19 pandemic)</w:t>
      </w:r>
      <w:r w:rsidR="00A47117">
        <w:rPr>
          <w:iCs/>
          <w:color w:val="000000"/>
          <w:sz w:val="22"/>
          <w:szCs w:val="22"/>
        </w:rPr>
        <w:t xml:space="preserve">, </w:t>
      </w:r>
      <w:r w:rsidR="00A47117" w:rsidRPr="00A47117">
        <w:rPr>
          <w:b/>
          <w:bCs/>
          <w:iCs/>
          <w:color w:val="000000"/>
          <w:sz w:val="22"/>
          <w:szCs w:val="22"/>
        </w:rPr>
        <w:t>India</w:t>
      </w:r>
      <w:r w:rsidRPr="00A47117">
        <w:rPr>
          <w:b/>
          <w:bCs/>
          <w:iCs/>
          <w:color w:val="000000"/>
          <w:sz w:val="22"/>
          <w:szCs w:val="22"/>
        </w:rPr>
        <w:t xml:space="preserve"> </w:t>
      </w:r>
    </w:p>
    <w:p w:rsidR="00831882" w:rsidRPr="00507A15" w:rsidRDefault="00831882" w:rsidP="00831882">
      <w:pPr>
        <w:ind w:left="900" w:hanging="900"/>
        <w:jc w:val="both"/>
        <w:rPr>
          <w:rStyle w:val="Strong"/>
          <w:b w:val="0"/>
          <w:bCs w:val="0"/>
          <w:color w:val="000000"/>
          <w:sz w:val="22"/>
          <w:szCs w:val="22"/>
        </w:rPr>
      </w:pPr>
      <w:r w:rsidRPr="00507A15">
        <w:rPr>
          <w:sz w:val="22"/>
          <w:szCs w:val="22"/>
        </w:rPr>
        <w:t>12-2019</w:t>
      </w:r>
      <w:r w:rsidRPr="00507A15">
        <w:rPr>
          <w:sz w:val="22"/>
          <w:szCs w:val="22"/>
        </w:rPr>
        <w:tab/>
      </w:r>
      <w:r w:rsidRPr="00507A15">
        <w:rPr>
          <w:color w:val="000000"/>
          <w:sz w:val="22"/>
          <w:szCs w:val="22"/>
        </w:rPr>
        <w:t xml:space="preserve">Source and Transport Pathways of Surface Impurities to the Himalayan Glaciers: A Coupled Organic-Inorganic Perspective. </w:t>
      </w:r>
      <w:r w:rsidRPr="00507A15">
        <w:rPr>
          <w:rStyle w:val="Strong"/>
          <w:sz w:val="22"/>
          <w:szCs w:val="22"/>
          <w:bdr w:val="none" w:sz="0" w:space="0" w:color="auto" w:frame="1"/>
        </w:rPr>
        <w:t xml:space="preserve">University of </w:t>
      </w:r>
      <w:proofErr w:type="spellStart"/>
      <w:r w:rsidRPr="00507A15">
        <w:rPr>
          <w:rStyle w:val="Strong"/>
          <w:sz w:val="22"/>
          <w:szCs w:val="22"/>
          <w:bdr w:val="none" w:sz="0" w:space="0" w:color="auto" w:frame="1"/>
        </w:rPr>
        <w:t>Leoben</w:t>
      </w:r>
      <w:proofErr w:type="spellEnd"/>
      <w:r w:rsidRPr="00507A15">
        <w:rPr>
          <w:rStyle w:val="Strong"/>
          <w:sz w:val="22"/>
          <w:szCs w:val="22"/>
          <w:bdr w:val="none" w:sz="0" w:space="0" w:color="auto" w:frame="1"/>
        </w:rPr>
        <w:t>, Austria</w:t>
      </w:r>
    </w:p>
    <w:p w:rsidR="00831882" w:rsidRPr="00507A15" w:rsidRDefault="00831882" w:rsidP="00831882">
      <w:pPr>
        <w:ind w:left="900" w:hanging="900"/>
        <w:jc w:val="both"/>
        <w:rPr>
          <w:rStyle w:val="Strong"/>
          <w:b w:val="0"/>
          <w:i/>
          <w:sz w:val="22"/>
          <w:szCs w:val="22"/>
          <w:bdr w:val="none" w:sz="0" w:space="0" w:color="auto" w:frame="1"/>
        </w:rPr>
      </w:pPr>
      <w:r w:rsidRPr="00507A15">
        <w:rPr>
          <w:sz w:val="22"/>
          <w:szCs w:val="22"/>
        </w:rPr>
        <w:t>04-2018</w:t>
      </w:r>
      <w:r w:rsidRPr="00507A15">
        <w:rPr>
          <w:sz w:val="22"/>
          <w:szCs w:val="22"/>
        </w:rPr>
        <w:tab/>
        <w:t>Underestimated Glacier Mass Loss in “The Third Pole” and its Contribution to Global Sea-Level Rise</w:t>
      </w:r>
      <w:r w:rsidRPr="00507A15">
        <w:rPr>
          <w:rStyle w:val="Strong"/>
          <w:sz w:val="22"/>
          <w:szCs w:val="22"/>
          <w:bdr w:val="none" w:sz="0" w:space="0" w:color="auto" w:frame="1"/>
        </w:rPr>
        <w:t>, Environmental Science &amp; Technology Symposium-India</w:t>
      </w:r>
    </w:p>
    <w:p w:rsidR="00831882" w:rsidRPr="00507A15" w:rsidRDefault="00831882" w:rsidP="00831882">
      <w:pPr>
        <w:ind w:left="900" w:hanging="900"/>
        <w:jc w:val="both"/>
        <w:rPr>
          <w:rStyle w:val="Strong"/>
          <w:b w:val="0"/>
          <w:i/>
          <w:sz w:val="22"/>
          <w:szCs w:val="22"/>
          <w:bdr w:val="none" w:sz="0" w:space="0" w:color="auto" w:frame="1"/>
        </w:rPr>
      </w:pPr>
      <w:r w:rsidRPr="00507A15">
        <w:rPr>
          <w:sz w:val="22"/>
          <w:szCs w:val="22"/>
        </w:rPr>
        <w:t>03-2018</w:t>
      </w:r>
      <w:r w:rsidRPr="00507A15">
        <w:rPr>
          <w:sz w:val="22"/>
          <w:szCs w:val="22"/>
        </w:rPr>
        <w:tab/>
        <w:t>The drivers of deglaciation in the Himalayas and its impact on global sea level rise</w:t>
      </w:r>
      <w:r w:rsidRPr="00507A15">
        <w:rPr>
          <w:rStyle w:val="Strong"/>
          <w:sz w:val="22"/>
          <w:szCs w:val="22"/>
          <w:bdr w:val="none" w:sz="0" w:space="0" w:color="auto" w:frame="1"/>
        </w:rPr>
        <w:t>, University of South Carolina, Columbia, USA</w:t>
      </w:r>
    </w:p>
    <w:p w:rsidR="00831882" w:rsidRPr="00507A15" w:rsidRDefault="00831882" w:rsidP="00831882">
      <w:pPr>
        <w:ind w:left="900" w:hanging="900"/>
        <w:jc w:val="both"/>
        <w:rPr>
          <w:rStyle w:val="Strong"/>
          <w:b w:val="0"/>
          <w:i/>
          <w:sz w:val="22"/>
          <w:szCs w:val="22"/>
          <w:bdr w:val="none" w:sz="0" w:space="0" w:color="auto" w:frame="1"/>
        </w:rPr>
      </w:pPr>
      <w:r w:rsidRPr="00507A15">
        <w:rPr>
          <w:sz w:val="22"/>
          <w:szCs w:val="22"/>
        </w:rPr>
        <w:t>10-2017</w:t>
      </w:r>
      <w:r w:rsidRPr="00507A15">
        <w:rPr>
          <w:sz w:val="22"/>
          <w:szCs w:val="22"/>
        </w:rPr>
        <w:tab/>
        <w:t>The Third Pole: Frozen water in the Himalayas</w:t>
      </w:r>
      <w:r w:rsidRPr="00507A15">
        <w:rPr>
          <w:rStyle w:val="Strong"/>
          <w:sz w:val="22"/>
          <w:szCs w:val="22"/>
          <w:bdr w:val="none" w:sz="0" w:space="0" w:color="auto" w:frame="1"/>
        </w:rPr>
        <w:t>, Columbia/Snake</w:t>
      </w:r>
      <w:r w:rsidR="00A47117">
        <w:rPr>
          <w:rStyle w:val="Strong"/>
          <w:sz w:val="22"/>
          <w:szCs w:val="22"/>
          <w:bdr w:val="none" w:sz="0" w:space="0" w:color="auto" w:frame="1"/>
        </w:rPr>
        <w:t xml:space="preserve"> R</w:t>
      </w:r>
      <w:r w:rsidRPr="00507A15">
        <w:rPr>
          <w:rStyle w:val="Strong"/>
          <w:sz w:val="22"/>
          <w:szCs w:val="22"/>
          <w:bdr w:val="none" w:sz="0" w:space="0" w:color="auto" w:frame="1"/>
        </w:rPr>
        <w:t xml:space="preserve">iver </w:t>
      </w:r>
      <w:r w:rsidR="00A47117">
        <w:rPr>
          <w:rStyle w:val="Strong"/>
          <w:sz w:val="22"/>
          <w:szCs w:val="22"/>
          <w:bdr w:val="none" w:sz="0" w:space="0" w:color="auto" w:frame="1"/>
        </w:rPr>
        <w:t>E</w:t>
      </w:r>
      <w:r w:rsidRPr="00507A15">
        <w:rPr>
          <w:rStyle w:val="Strong"/>
          <w:sz w:val="22"/>
          <w:szCs w:val="22"/>
          <w:bdr w:val="none" w:sz="0" w:space="0" w:color="auto" w:frame="1"/>
        </w:rPr>
        <w:t>xpedition, Portland, USA</w:t>
      </w:r>
    </w:p>
    <w:p w:rsidR="00831882" w:rsidRPr="00831882" w:rsidRDefault="00831882" w:rsidP="00831882">
      <w:pPr>
        <w:ind w:left="900" w:hanging="900"/>
        <w:jc w:val="both"/>
        <w:rPr>
          <w:b/>
          <w:bCs/>
          <w:i/>
          <w:sz w:val="22"/>
          <w:szCs w:val="22"/>
        </w:rPr>
      </w:pPr>
      <w:r w:rsidRPr="00507A15">
        <w:rPr>
          <w:sz w:val="22"/>
          <w:szCs w:val="22"/>
        </w:rPr>
        <w:t>03-2016</w:t>
      </w:r>
      <w:r w:rsidRPr="00507A15">
        <w:rPr>
          <w:sz w:val="22"/>
          <w:szCs w:val="22"/>
        </w:rPr>
        <w:tab/>
        <w:t xml:space="preserve">Will the rivers run dry? Global River Observatory Meeting, onboard cruise vessel </w:t>
      </w:r>
      <w:r w:rsidRPr="00831882">
        <w:rPr>
          <w:b/>
          <w:bCs/>
          <w:sz w:val="22"/>
          <w:szCs w:val="22"/>
        </w:rPr>
        <w:t>Mekong Sun, Thailand</w:t>
      </w:r>
    </w:p>
    <w:p w:rsidR="00831882" w:rsidRPr="00507A15" w:rsidRDefault="00831882" w:rsidP="00831882">
      <w:pPr>
        <w:ind w:left="900" w:hanging="900"/>
        <w:jc w:val="both"/>
        <w:rPr>
          <w:i/>
          <w:sz w:val="22"/>
          <w:szCs w:val="22"/>
        </w:rPr>
      </w:pPr>
      <w:r w:rsidRPr="00507A15">
        <w:rPr>
          <w:sz w:val="22"/>
          <w:szCs w:val="22"/>
        </w:rPr>
        <w:t>02-2014</w:t>
      </w:r>
      <w:r w:rsidRPr="00507A15">
        <w:rPr>
          <w:sz w:val="22"/>
          <w:szCs w:val="22"/>
        </w:rPr>
        <w:tab/>
        <w:t xml:space="preserve">Earth System Sciences, </w:t>
      </w:r>
      <w:r w:rsidRPr="00831882">
        <w:rPr>
          <w:b/>
          <w:bCs/>
          <w:sz w:val="22"/>
          <w:szCs w:val="22"/>
        </w:rPr>
        <w:t>Indian Institute of Science Education and Research, Bhopal</w:t>
      </w:r>
      <w:r w:rsidRPr="00507A15">
        <w:rPr>
          <w:sz w:val="22"/>
          <w:szCs w:val="22"/>
        </w:rPr>
        <w:t xml:space="preserve">, </w:t>
      </w:r>
    </w:p>
    <w:p w:rsidR="00831882" w:rsidRPr="00507A15" w:rsidRDefault="00831882" w:rsidP="00831882">
      <w:pPr>
        <w:ind w:left="1800" w:hanging="900"/>
        <w:rPr>
          <w:i/>
          <w:sz w:val="22"/>
          <w:szCs w:val="22"/>
        </w:rPr>
      </w:pPr>
      <w:r w:rsidRPr="00507A15">
        <w:rPr>
          <w:sz w:val="22"/>
          <w:szCs w:val="22"/>
        </w:rPr>
        <w:t>India [Outreach Activity]</w:t>
      </w:r>
    </w:p>
    <w:p w:rsidR="00831882" w:rsidRPr="00507A15" w:rsidRDefault="00831882" w:rsidP="00831882">
      <w:pPr>
        <w:ind w:left="900" w:hanging="900"/>
        <w:rPr>
          <w:i/>
          <w:sz w:val="22"/>
          <w:szCs w:val="22"/>
        </w:rPr>
      </w:pPr>
      <w:r w:rsidRPr="00507A15">
        <w:rPr>
          <w:sz w:val="22"/>
          <w:szCs w:val="22"/>
        </w:rPr>
        <w:t>12-2013</w:t>
      </w:r>
      <w:r w:rsidRPr="00507A15">
        <w:rPr>
          <w:sz w:val="22"/>
          <w:szCs w:val="22"/>
        </w:rPr>
        <w:tab/>
        <w:t xml:space="preserve">Elemental Journey: Humans have changed how chemicals move on Earth’s surface, </w:t>
      </w:r>
      <w:r w:rsidRPr="00A47117">
        <w:rPr>
          <w:b/>
          <w:bCs/>
          <w:sz w:val="22"/>
          <w:szCs w:val="22"/>
        </w:rPr>
        <w:t>Indian Institute of Technology-Gandhinagar, India</w:t>
      </w:r>
    </w:p>
    <w:p w:rsidR="00831882" w:rsidRPr="00A47117" w:rsidRDefault="00831882" w:rsidP="00831882">
      <w:pPr>
        <w:ind w:left="900" w:hanging="900"/>
        <w:rPr>
          <w:b/>
          <w:bCs/>
          <w:i/>
          <w:sz w:val="22"/>
          <w:szCs w:val="22"/>
        </w:rPr>
      </w:pPr>
      <w:r w:rsidRPr="00507A15">
        <w:rPr>
          <w:sz w:val="22"/>
          <w:szCs w:val="22"/>
        </w:rPr>
        <w:t>09-2013</w:t>
      </w:r>
      <w:r w:rsidRPr="00507A15">
        <w:rPr>
          <w:sz w:val="22"/>
          <w:szCs w:val="22"/>
        </w:rPr>
        <w:tab/>
        <w:t xml:space="preserve">Tracing Earth system processes: From petroleum systems to aerosols, </w:t>
      </w:r>
      <w:r w:rsidRPr="00A47117">
        <w:rPr>
          <w:b/>
          <w:bCs/>
          <w:sz w:val="22"/>
          <w:szCs w:val="22"/>
        </w:rPr>
        <w:t xml:space="preserve">Indian Institute </w:t>
      </w:r>
    </w:p>
    <w:p w:rsidR="00831882" w:rsidRPr="00A47117" w:rsidRDefault="00831882" w:rsidP="00831882">
      <w:pPr>
        <w:ind w:left="900"/>
        <w:rPr>
          <w:b/>
          <w:bCs/>
          <w:i/>
          <w:sz w:val="22"/>
          <w:szCs w:val="22"/>
        </w:rPr>
      </w:pPr>
      <w:r w:rsidRPr="00A47117">
        <w:rPr>
          <w:b/>
          <w:bCs/>
          <w:sz w:val="22"/>
          <w:szCs w:val="22"/>
        </w:rPr>
        <w:t>of Technology-Kanpur, India</w:t>
      </w:r>
    </w:p>
    <w:p w:rsidR="00831882" w:rsidRPr="00507A15" w:rsidRDefault="00831882" w:rsidP="00831882">
      <w:pPr>
        <w:ind w:left="900" w:hanging="900"/>
        <w:rPr>
          <w:i/>
          <w:sz w:val="22"/>
          <w:szCs w:val="22"/>
        </w:rPr>
      </w:pPr>
      <w:r w:rsidRPr="00507A15">
        <w:rPr>
          <w:sz w:val="22"/>
          <w:szCs w:val="22"/>
        </w:rPr>
        <w:t>10-2013</w:t>
      </w:r>
      <w:r w:rsidRPr="00507A15">
        <w:rPr>
          <w:sz w:val="22"/>
          <w:szCs w:val="22"/>
        </w:rPr>
        <w:tab/>
        <w:t xml:space="preserve">Osmium and Vanadium isotopes as tracers of Earth system processes, </w:t>
      </w:r>
      <w:r w:rsidRPr="00A47117">
        <w:rPr>
          <w:b/>
          <w:bCs/>
          <w:sz w:val="22"/>
          <w:szCs w:val="22"/>
        </w:rPr>
        <w:t>Indian Institute of Science Education and Research, Kolkata, India</w:t>
      </w:r>
    </w:p>
    <w:p w:rsidR="00831882" w:rsidRPr="00A47117" w:rsidRDefault="00831882" w:rsidP="00831882">
      <w:pPr>
        <w:ind w:left="900" w:hanging="900"/>
        <w:rPr>
          <w:b/>
          <w:bCs/>
          <w:i/>
          <w:sz w:val="22"/>
          <w:szCs w:val="22"/>
        </w:rPr>
      </w:pPr>
      <w:r w:rsidRPr="00507A15">
        <w:rPr>
          <w:sz w:val="22"/>
          <w:szCs w:val="22"/>
        </w:rPr>
        <w:t xml:space="preserve">08-2013 </w:t>
      </w:r>
      <w:r>
        <w:rPr>
          <w:sz w:val="22"/>
          <w:szCs w:val="22"/>
        </w:rPr>
        <w:t xml:space="preserve">  </w:t>
      </w:r>
      <w:r w:rsidRPr="00507A15">
        <w:rPr>
          <w:sz w:val="22"/>
          <w:szCs w:val="22"/>
        </w:rPr>
        <w:t xml:space="preserve">Osmium and Vanadium isotopes as tracers of Earth system processes, </w:t>
      </w:r>
      <w:r w:rsidRPr="00A47117">
        <w:rPr>
          <w:b/>
          <w:bCs/>
          <w:sz w:val="22"/>
          <w:szCs w:val="22"/>
        </w:rPr>
        <w:t xml:space="preserve">Indian Institute </w:t>
      </w:r>
    </w:p>
    <w:p w:rsidR="00831882" w:rsidRPr="00A47117" w:rsidRDefault="00831882" w:rsidP="00831882">
      <w:pPr>
        <w:ind w:left="900"/>
        <w:rPr>
          <w:b/>
          <w:bCs/>
          <w:i/>
          <w:sz w:val="22"/>
          <w:szCs w:val="22"/>
        </w:rPr>
      </w:pPr>
      <w:r w:rsidRPr="00A47117">
        <w:rPr>
          <w:b/>
          <w:bCs/>
          <w:sz w:val="22"/>
          <w:szCs w:val="22"/>
        </w:rPr>
        <w:t>of Science, Bangalore, India</w:t>
      </w:r>
    </w:p>
    <w:p w:rsidR="00831882" w:rsidRPr="00A47117" w:rsidRDefault="00831882" w:rsidP="00831882">
      <w:pPr>
        <w:ind w:left="900" w:hanging="900"/>
        <w:rPr>
          <w:b/>
          <w:bCs/>
          <w:i/>
          <w:sz w:val="22"/>
          <w:szCs w:val="22"/>
        </w:rPr>
      </w:pPr>
      <w:r w:rsidRPr="00507A15">
        <w:rPr>
          <w:sz w:val="22"/>
          <w:szCs w:val="22"/>
        </w:rPr>
        <w:t xml:space="preserve">08-2013 </w:t>
      </w:r>
      <w:r>
        <w:rPr>
          <w:sz w:val="22"/>
          <w:szCs w:val="22"/>
        </w:rPr>
        <w:t xml:space="preserve">  </w:t>
      </w:r>
      <w:r w:rsidRPr="00507A15">
        <w:rPr>
          <w:sz w:val="22"/>
          <w:szCs w:val="22"/>
        </w:rPr>
        <w:t xml:space="preserve">Osmium and Vanadium isotopes as tracers of Earth system processes, </w:t>
      </w:r>
      <w:r w:rsidRPr="00A47117">
        <w:rPr>
          <w:b/>
          <w:bCs/>
          <w:sz w:val="22"/>
          <w:szCs w:val="22"/>
        </w:rPr>
        <w:t xml:space="preserve">Indian Institute </w:t>
      </w:r>
    </w:p>
    <w:p w:rsidR="00831882" w:rsidRPr="00A47117" w:rsidRDefault="00831882" w:rsidP="00831882">
      <w:pPr>
        <w:ind w:left="180" w:firstLine="720"/>
        <w:rPr>
          <w:b/>
          <w:bCs/>
          <w:i/>
          <w:sz w:val="22"/>
          <w:szCs w:val="22"/>
        </w:rPr>
      </w:pPr>
      <w:r w:rsidRPr="00A47117">
        <w:rPr>
          <w:b/>
          <w:bCs/>
          <w:sz w:val="22"/>
          <w:szCs w:val="22"/>
        </w:rPr>
        <w:t>of Technology</w:t>
      </w:r>
      <w:r w:rsidR="00A47117">
        <w:rPr>
          <w:b/>
          <w:bCs/>
          <w:sz w:val="22"/>
          <w:szCs w:val="22"/>
        </w:rPr>
        <w:t xml:space="preserve"> </w:t>
      </w:r>
      <w:r w:rsidRPr="00A47117">
        <w:rPr>
          <w:b/>
          <w:bCs/>
          <w:sz w:val="22"/>
          <w:szCs w:val="22"/>
        </w:rPr>
        <w:t>Kharagpur, India</w:t>
      </w:r>
    </w:p>
    <w:p w:rsidR="00831882" w:rsidRPr="00A47117" w:rsidRDefault="00831882" w:rsidP="00831882">
      <w:pPr>
        <w:ind w:left="900" w:hanging="900"/>
        <w:rPr>
          <w:b/>
          <w:bCs/>
          <w:i/>
          <w:sz w:val="22"/>
          <w:szCs w:val="22"/>
        </w:rPr>
      </w:pPr>
      <w:r w:rsidRPr="00507A15">
        <w:rPr>
          <w:sz w:val="22"/>
          <w:szCs w:val="22"/>
        </w:rPr>
        <w:t xml:space="preserve">04-2013 Humans have changed how chemicals move on Earth’s surface, </w:t>
      </w:r>
      <w:r w:rsidRPr="00A47117">
        <w:rPr>
          <w:b/>
          <w:bCs/>
          <w:sz w:val="22"/>
          <w:szCs w:val="22"/>
        </w:rPr>
        <w:t>Indian Institute of Technology</w:t>
      </w:r>
      <w:r w:rsidR="00A47117">
        <w:rPr>
          <w:b/>
          <w:bCs/>
          <w:sz w:val="22"/>
          <w:szCs w:val="22"/>
        </w:rPr>
        <w:t xml:space="preserve"> </w:t>
      </w:r>
      <w:r w:rsidRPr="00A47117">
        <w:rPr>
          <w:b/>
          <w:bCs/>
          <w:sz w:val="22"/>
          <w:szCs w:val="22"/>
        </w:rPr>
        <w:t>Bhubaneswar, India</w:t>
      </w:r>
    </w:p>
    <w:p w:rsidR="00831882" w:rsidRPr="00507A15" w:rsidRDefault="00831882" w:rsidP="00831882">
      <w:pPr>
        <w:ind w:left="900" w:hanging="900"/>
        <w:rPr>
          <w:i/>
          <w:sz w:val="22"/>
          <w:szCs w:val="22"/>
        </w:rPr>
      </w:pPr>
      <w:r w:rsidRPr="00507A15">
        <w:rPr>
          <w:sz w:val="22"/>
          <w:szCs w:val="22"/>
        </w:rPr>
        <w:t>11-2011</w:t>
      </w:r>
      <w:r w:rsidRPr="00507A15">
        <w:rPr>
          <w:sz w:val="22"/>
          <w:szCs w:val="22"/>
        </w:rPr>
        <w:tab/>
        <w:t xml:space="preserve">Platinum Group Elements and osmium isotope geochemistry: A tale from Earth’s mantle to the atmosphere, </w:t>
      </w:r>
      <w:r w:rsidRPr="00A47117">
        <w:rPr>
          <w:b/>
          <w:bCs/>
          <w:sz w:val="22"/>
          <w:szCs w:val="22"/>
        </w:rPr>
        <w:t>Indian Institute of Science Education and Research, Kolkata, India</w:t>
      </w:r>
    </w:p>
    <w:p w:rsidR="00831882" w:rsidRPr="00A47117" w:rsidRDefault="00831882" w:rsidP="00831882">
      <w:pPr>
        <w:ind w:left="900" w:hanging="900"/>
        <w:rPr>
          <w:b/>
          <w:bCs/>
          <w:i/>
          <w:sz w:val="22"/>
          <w:szCs w:val="22"/>
        </w:rPr>
      </w:pPr>
      <w:r w:rsidRPr="00507A15">
        <w:rPr>
          <w:sz w:val="22"/>
          <w:szCs w:val="22"/>
        </w:rPr>
        <w:t>01-2011</w:t>
      </w:r>
      <w:r w:rsidRPr="00507A15">
        <w:rPr>
          <w:sz w:val="22"/>
          <w:szCs w:val="22"/>
        </w:rPr>
        <w:tab/>
        <w:t xml:space="preserve">A radiogenic Os component in the oceanic lithosphere? Constraints from Hawaiian garnet pyroxenite xenoliths: </w:t>
      </w:r>
      <w:r w:rsidRPr="00A47117">
        <w:rPr>
          <w:b/>
          <w:bCs/>
          <w:sz w:val="22"/>
          <w:szCs w:val="22"/>
        </w:rPr>
        <w:t>Woods Hole Oceanographic Institution, Woods Hole, USA</w:t>
      </w:r>
    </w:p>
    <w:p w:rsidR="00831882" w:rsidRDefault="00831882" w:rsidP="00694E09"/>
    <w:p w:rsidR="004033B0" w:rsidRDefault="004033B0" w:rsidP="00694E09">
      <w:r w:rsidRPr="004033B0">
        <w:rPr>
          <w:noProof/>
        </w:rPr>
        <w:lastRenderedPageBreak/>
        <w:drawing>
          <wp:inline distT="0" distB="0" distL="0" distR="0" wp14:anchorId="74358E68" wp14:editId="550CBE2F">
            <wp:extent cx="4048760" cy="5727700"/>
            <wp:effectExtent l="0" t="1270" r="0" b="1270"/>
            <wp:docPr id="9" name="Picture 8">
              <a:extLst xmlns:a="http://schemas.openxmlformats.org/drawingml/2006/main">
                <a:ext uri="{FF2B5EF4-FFF2-40B4-BE49-F238E27FC236}">
                  <a16:creationId xmlns:a16="http://schemas.microsoft.com/office/drawing/2014/main" id="{632E7D54-0FDF-7F44-86AF-8CE13A6E7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32E7D54-0FDF-7F44-86AF-8CE13A6E7AB4}"/>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rot="16200000">
                      <a:off x="0" y="0"/>
                      <a:ext cx="4048760" cy="5727700"/>
                    </a:xfrm>
                    <a:prstGeom prst="rect">
                      <a:avLst/>
                    </a:prstGeom>
                  </pic:spPr>
                </pic:pic>
              </a:graphicData>
            </a:graphic>
          </wp:inline>
        </w:drawing>
      </w:r>
    </w:p>
    <w:p w:rsidR="002621E1" w:rsidRDefault="002621E1" w:rsidP="00694E09"/>
    <w:p w:rsidR="002621E1" w:rsidRDefault="002621E1" w:rsidP="00694E09">
      <w:r w:rsidRPr="00E9298E">
        <w:rPr>
          <w:highlight w:val="yellow"/>
        </w:rPr>
        <w:t>RECOGNITIONS</w:t>
      </w:r>
    </w:p>
    <w:p w:rsidR="002621E1" w:rsidRDefault="002621E1" w:rsidP="00694E09"/>
    <w:p w:rsidR="002621E1" w:rsidRPr="00BE13A0" w:rsidRDefault="002621E1" w:rsidP="002621E1">
      <w:pPr>
        <w:numPr>
          <w:ilvl w:val="0"/>
          <w:numId w:val="19"/>
        </w:numPr>
        <w:ind w:left="720" w:right="360" w:hanging="270"/>
        <w:rPr>
          <w:i/>
          <w:sz w:val="22"/>
          <w:szCs w:val="22"/>
        </w:rPr>
      </w:pPr>
      <w:r w:rsidRPr="00D22CE7">
        <w:rPr>
          <w:sz w:val="22"/>
          <w:szCs w:val="22"/>
        </w:rPr>
        <w:t>20</w:t>
      </w:r>
      <w:r>
        <w:rPr>
          <w:sz w:val="22"/>
          <w:szCs w:val="22"/>
        </w:rPr>
        <w:t>24</w:t>
      </w:r>
      <w:r w:rsidRPr="00D22CE7">
        <w:rPr>
          <w:sz w:val="22"/>
          <w:szCs w:val="22"/>
        </w:rPr>
        <w:t xml:space="preserve">: Recognition from </w:t>
      </w:r>
      <w:r>
        <w:rPr>
          <w:iCs/>
          <w:sz w:val="22"/>
          <w:szCs w:val="22"/>
        </w:rPr>
        <w:t>IIT- Kanpur</w:t>
      </w:r>
      <w:r w:rsidRPr="00D22CE7" w:rsidDel="0077767C">
        <w:rPr>
          <w:sz w:val="22"/>
          <w:szCs w:val="22"/>
        </w:rPr>
        <w:t xml:space="preserve"> </w:t>
      </w:r>
      <w:r w:rsidRPr="00D22CE7">
        <w:rPr>
          <w:sz w:val="22"/>
          <w:szCs w:val="22"/>
        </w:rPr>
        <w:t xml:space="preserve">Academic Senate for excellent performance as </w:t>
      </w:r>
      <w:r>
        <w:rPr>
          <w:sz w:val="22"/>
          <w:szCs w:val="22"/>
        </w:rPr>
        <w:t xml:space="preserve">an </w:t>
      </w:r>
      <w:r w:rsidRPr="00D22CE7">
        <w:rPr>
          <w:sz w:val="22"/>
          <w:szCs w:val="22"/>
        </w:rPr>
        <w:t xml:space="preserve">instructor for </w:t>
      </w:r>
      <w:r>
        <w:rPr>
          <w:sz w:val="22"/>
          <w:szCs w:val="22"/>
        </w:rPr>
        <w:t xml:space="preserve">Isotope </w:t>
      </w:r>
      <w:r w:rsidR="00BE13A0">
        <w:rPr>
          <w:sz w:val="22"/>
          <w:szCs w:val="22"/>
        </w:rPr>
        <w:t>G</w:t>
      </w:r>
      <w:r>
        <w:rPr>
          <w:sz w:val="22"/>
          <w:szCs w:val="22"/>
        </w:rPr>
        <w:t xml:space="preserve">eochemistry and </w:t>
      </w:r>
      <w:r w:rsidR="00BE13A0">
        <w:rPr>
          <w:sz w:val="22"/>
          <w:szCs w:val="22"/>
        </w:rPr>
        <w:t>A</w:t>
      </w:r>
      <w:r>
        <w:rPr>
          <w:sz w:val="22"/>
          <w:szCs w:val="22"/>
        </w:rPr>
        <w:t>pplications</w:t>
      </w:r>
      <w:r w:rsidRPr="00D22CE7">
        <w:rPr>
          <w:sz w:val="22"/>
          <w:szCs w:val="22"/>
        </w:rPr>
        <w:t xml:space="preserve"> course in 20</w:t>
      </w:r>
      <w:r>
        <w:rPr>
          <w:sz w:val="22"/>
          <w:szCs w:val="22"/>
        </w:rPr>
        <w:t>23</w:t>
      </w:r>
      <w:r w:rsidRPr="00D22CE7">
        <w:rPr>
          <w:sz w:val="22"/>
          <w:szCs w:val="22"/>
        </w:rPr>
        <w:t>-</w:t>
      </w:r>
      <w:r>
        <w:rPr>
          <w:sz w:val="22"/>
          <w:szCs w:val="22"/>
        </w:rPr>
        <w:t>24-I</w:t>
      </w:r>
      <w:r w:rsidRPr="00D22CE7">
        <w:rPr>
          <w:sz w:val="22"/>
          <w:szCs w:val="22"/>
        </w:rPr>
        <w:t xml:space="preserve"> academic session</w:t>
      </w:r>
    </w:p>
    <w:p w:rsidR="00BE13A0" w:rsidRPr="00BE13A0" w:rsidRDefault="00BE13A0" w:rsidP="00BE13A0">
      <w:pPr>
        <w:numPr>
          <w:ilvl w:val="0"/>
          <w:numId w:val="19"/>
        </w:numPr>
        <w:ind w:left="720" w:right="360" w:hanging="180"/>
      </w:pPr>
      <w:r>
        <w:rPr>
          <w:sz w:val="22"/>
          <w:szCs w:val="22"/>
        </w:rPr>
        <w:t>2023: Winner of the National Water Quality Innovation Challenge by Jal Jeevan Mission, Ministry of Jal Shakti [Award g</w:t>
      </w:r>
      <w:r w:rsidRPr="00964AA9">
        <w:rPr>
          <w:sz w:val="22"/>
          <w:szCs w:val="22"/>
        </w:rPr>
        <w:t xml:space="preserve">iven by the </w:t>
      </w:r>
      <w:r w:rsidRPr="00D22CE7">
        <w:rPr>
          <w:sz w:val="22"/>
          <w:szCs w:val="22"/>
        </w:rPr>
        <w:t xml:space="preserve">Honorable </w:t>
      </w:r>
      <w:r>
        <w:rPr>
          <w:sz w:val="22"/>
          <w:szCs w:val="22"/>
        </w:rPr>
        <w:t>Union Minister of Jal Shakti</w:t>
      </w:r>
      <w:r w:rsidRPr="00D22CE7">
        <w:rPr>
          <w:sz w:val="22"/>
          <w:szCs w:val="22"/>
        </w:rPr>
        <w:t xml:space="preserve">, </w:t>
      </w:r>
      <w:r>
        <w:rPr>
          <w:sz w:val="22"/>
          <w:szCs w:val="22"/>
        </w:rPr>
        <w:t xml:space="preserve">Shri Gajendra Singh </w:t>
      </w:r>
      <w:proofErr w:type="spellStart"/>
      <w:r>
        <w:rPr>
          <w:sz w:val="22"/>
          <w:szCs w:val="22"/>
        </w:rPr>
        <w:t>Shekhawat</w:t>
      </w:r>
      <w:proofErr w:type="spellEnd"/>
      <w:r>
        <w:rPr>
          <w:sz w:val="22"/>
          <w:szCs w:val="22"/>
        </w:rPr>
        <w:t xml:space="preserve"> on 21 July 2023 at Vigyan Bhavan]</w:t>
      </w:r>
    </w:p>
    <w:p w:rsidR="002621E1" w:rsidRPr="00DC6879" w:rsidRDefault="002621E1" w:rsidP="002621E1">
      <w:pPr>
        <w:numPr>
          <w:ilvl w:val="0"/>
          <w:numId w:val="19"/>
        </w:numPr>
        <w:ind w:left="720" w:right="360" w:hanging="270"/>
        <w:rPr>
          <w:iCs/>
          <w:sz w:val="22"/>
          <w:szCs w:val="22"/>
        </w:rPr>
      </w:pPr>
      <w:r>
        <w:rPr>
          <w:iCs/>
          <w:sz w:val="22"/>
          <w:szCs w:val="22"/>
        </w:rPr>
        <w:t>2022: Alexander Humboldt Fellowship for Senior Researchers, Humboldt Foundation, Germany</w:t>
      </w:r>
    </w:p>
    <w:p w:rsidR="002621E1" w:rsidRDefault="002621E1" w:rsidP="002621E1">
      <w:pPr>
        <w:numPr>
          <w:ilvl w:val="0"/>
          <w:numId w:val="19"/>
        </w:numPr>
        <w:ind w:left="720" w:right="360" w:hanging="270"/>
        <w:rPr>
          <w:iCs/>
          <w:sz w:val="22"/>
          <w:szCs w:val="22"/>
        </w:rPr>
      </w:pPr>
      <w:r>
        <w:rPr>
          <w:iCs/>
          <w:sz w:val="22"/>
          <w:szCs w:val="22"/>
        </w:rPr>
        <w:t>2021: Batch of 1970 Young Faculty Fellowship, Indian Institute of Technology Kanpur</w:t>
      </w:r>
    </w:p>
    <w:p w:rsidR="002621E1" w:rsidRPr="00BE13A0" w:rsidRDefault="002621E1" w:rsidP="002621E1">
      <w:pPr>
        <w:numPr>
          <w:ilvl w:val="0"/>
          <w:numId w:val="19"/>
        </w:numPr>
        <w:ind w:left="720" w:right="360" w:hanging="270"/>
        <w:rPr>
          <w:i/>
          <w:sz w:val="22"/>
          <w:szCs w:val="22"/>
        </w:rPr>
      </w:pPr>
      <w:r w:rsidRPr="00D22CE7">
        <w:rPr>
          <w:sz w:val="22"/>
          <w:szCs w:val="22"/>
        </w:rPr>
        <w:t>20</w:t>
      </w:r>
      <w:r>
        <w:rPr>
          <w:sz w:val="22"/>
          <w:szCs w:val="22"/>
        </w:rPr>
        <w:t>21</w:t>
      </w:r>
      <w:r w:rsidRPr="00D22CE7">
        <w:rPr>
          <w:sz w:val="22"/>
          <w:szCs w:val="22"/>
        </w:rPr>
        <w:t xml:space="preserve">: Recognition from </w:t>
      </w:r>
      <w:r>
        <w:rPr>
          <w:iCs/>
          <w:sz w:val="22"/>
          <w:szCs w:val="22"/>
        </w:rPr>
        <w:t>IIT- Kanpur</w:t>
      </w:r>
      <w:r w:rsidRPr="00D22CE7" w:rsidDel="0077767C">
        <w:rPr>
          <w:sz w:val="22"/>
          <w:szCs w:val="22"/>
        </w:rPr>
        <w:t xml:space="preserve"> </w:t>
      </w:r>
      <w:r w:rsidRPr="00D22CE7">
        <w:rPr>
          <w:sz w:val="22"/>
          <w:szCs w:val="22"/>
        </w:rPr>
        <w:t xml:space="preserve">Academic Senate for excellent performance as </w:t>
      </w:r>
      <w:r>
        <w:rPr>
          <w:sz w:val="22"/>
          <w:szCs w:val="22"/>
        </w:rPr>
        <w:t xml:space="preserve">an </w:t>
      </w:r>
      <w:r w:rsidRPr="00D22CE7">
        <w:rPr>
          <w:sz w:val="22"/>
          <w:szCs w:val="22"/>
        </w:rPr>
        <w:t xml:space="preserve">instructor for </w:t>
      </w:r>
      <w:r>
        <w:rPr>
          <w:sz w:val="22"/>
          <w:szCs w:val="22"/>
        </w:rPr>
        <w:t>Instrumentation in Earth Sciences</w:t>
      </w:r>
      <w:r w:rsidRPr="00D22CE7">
        <w:rPr>
          <w:sz w:val="22"/>
          <w:szCs w:val="22"/>
        </w:rPr>
        <w:t xml:space="preserve"> in 20</w:t>
      </w:r>
      <w:r>
        <w:rPr>
          <w:sz w:val="22"/>
          <w:szCs w:val="22"/>
        </w:rPr>
        <w:t>20</w:t>
      </w:r>
      <w:r w:rsidRPr="00D22CE7">
        <w:rPr>
          <w:sz w:val="22"/>
          <w:szCs w:val="22"/>
        </w:rPr>
        <w:t>-</w:t>
      </w:r>
      <w:r>
        <w:rPr>
          <w:sz w:val="22"/>
          <w:szCs w:val="22"/>
        </w:rPr>
        <w:t>21-I</w:t>
      </w:r>
      <w:r w:rsidRPr="00D22CE7">
        <w:rPr>
          <w:sz w:val="22"/>
          <w:szCs w:val="22"/>
        </w:rPr>
        <w:t xml:space="preserve"> academic session</w:t>
      </w:r>
    </w:p>
    <w:p w:rsidR="00BE13A0" w:rsidRPr="00BE13A0" w:rsidRDefault="00BE13A0" w:rsidP="00BE13A0">
      <w:pPr>
        <w:numPr>
          <w:ilvl w:val="0"/>
          <w:numId w:val="19"/>
        </w:numPr>
        <w:ind w:left="720" w:right="360" w:hanging="180"/>
        <w:rPr>
          <w:iCs/>
          <w:sz w:val="22"/>
          <w:szCs w:val="22"/>
        </w:rPr>
      </w:pPr>
      <w:r w:rsidRPr="00B84609">
        <w:rPr>
          <w:iCs/>
          <w:sz w:val="22"/>
          <w:szCs w:val="22"/>
        </w:rPr>
        <w:t xml:space="preserve">2020: </w:t>
      </w:r>
      <w:r>
        <w:rPr>
          <w:iCs/>
          <w:sz w:val="22"/>
          <w:szCs w:val="22"/>
        </w:rPr>
        <w:t xml:space="preserve">Winner of the </w:t>
      </w:r>
      <w:r w:rsidRPr="00B84609">
        <w:rPr>
          <w:iCs/>
          <w:sz w:val="22"/>
          <w:szCs w:val="22"/>
        </w:rPr>
        <w:t>ATAL New India Challenge</w:t>
      </w:r>
      <w:r>
        <w:rPr>
          <w:iCs/>
          <w:sz w:val="22"/>
          <w:szCs w:val="22"/>
        </w:rPr>
        <w:t xml:space="preserve"> 1.0</w:t>
      </w:r>
      <w:r>
        <w:rPr>
          <w:iCs/>
          <w:sz w:val="22"/>
          <w:szCs w:val="22"/>
        </w:rPr>
        <w:t xml:space="preserve">, </w:t>
      </w:r>
      <w:r w:rsidRPr="00B84609">
        <w:rPr>
          <w:iCs/>
          <w:sz w:val="22"/>
          <w:szCs w:val="22"/>
        </w:rPr>
        <w:t>NITI Aayog</w:t>
      </w:r>
    </w:p>
    <w:p w:rsidR="002621E1" w:rsidRDefault="002621E1" w:rsidP="002621E1">
      <w:pPr>
        <w:numPr>
          <w:ilvl w:val="0"/>
          <w:numId w:val="19"/>
        </w:numPr>
        <w:ind w:left="720" w:right="360" w:hanging="270"/>
        <w:rPr>
          <w:iCs/>
          <w:sz w:val="22"/>
          <w:szCs w:val="22"/>
        </w:rPr>
      </w:pPr>
      <w:r w:rsidRPr="00B84609">
        <w:rPr>
          <w:iCs/>
          <w:sz w:val="22"/>
          <w:szCs w:val="22"/>
        </w:rPr>
        <w:t xml:space="preserve">2020: </w:t>
      </w:r>
      <w:r>
        <w:rPr>
          <w:iCs/>
          <w:sz w:val="22"/>
          <w:szCs w:val="22"/>
        </w:rPr>
        <w:t>Young Scientist Award, Ministry of Earth Sciences, Government of India</w:t>
      </w:r>
    </w:p>
    <w:p w:rsidR="002621E1" w:rsidRPr="00BE13A0" w:rsidRDefault="002621E1" w:rsidP="002621E1">
      <w:pPr>
        <w:numPr>
          <w:ilvl w:val="0"/>
          <w:numId w:val="19"/>
        </w:numPr>
        <w:ind w:left="720" w:right="360" w:hanging="270"/>
        <w:rPr>
          <w:i/>
          <w:sz w:val="22"/>
          <w:szCs w:val="22"/>
        </w:rPr>
      </w:pPr>
      <w:r w:rsidRPr="00D22CE7">
        <w:rPr>
          <w:sz w:val="22"/>
          <w:szCs w:val="22"/>
        </w:rPr>
        <w:t xml:space="preserve">2018: Recognition from </w:t>
      </w:r>
      <w:r>
        <w:rPr>
          <w:iCs/>
          <w:sz w:val="22"/>
          <w:szCs w:val="22"/>
        </w:rPr>
        <w:t>IIT- Kanpur</w:t>
      </w:r>
      <w:r w:rsidRPr="00D22CE7" w:rsidDel="0077767C">
        <w:rPr>
          <w:sz w:val="22"/>
          <w:szCs w:val="22"/>
        </w:rPr>
        <w:t xml:space="preserve"> </w:t>
      </w:r>
      <w:r w:rsidRPr="00D22CE7">
        <w:rPr>
          <w:sz w:val="22"/>
          <w:szCs w:val="22"/>
        </w:rPr>
        <w:t xml:space="preserve">Academic Senate for excellent performance as </w:t>
      </w:r>
      <w:r>
        <w:rPr>
          <w:sz w:val="22"/>
          <w:szCs w:val="22"/>
        </w:rPr>
        <w:t xml:space="preserve">an </w:t>
      </w:r>
      <w:r w:rsidRPr="00D22CE7">
        <w:rPr>
          <w:sz w:val="22"/>
          <w:szCs w:val="22"/>
        </w:rPr>
        <w:t>instructor for Fundamental of Earth Sciences course in 2017-18 academic session</w:t>
      </w:r>
    </w:p>
    <w:p w:rsidR="00BE13A0" w:rsidRPr="00BE13A0" w:rsidRDefault="00BE13A0" w:rsidP="00BE13A0">
      <w:pPr>
        <w:numPr>
          <w:ilvl w:val="0"/>
          <w:numId w:val="19"/>
        </w:numPr>
        <w:ind w:left="720" w:right="360" w:hanging="180"/>
        <w:rPr>
          <w:i/>
          <w:sz w:val="22"/>
          <w:szCs w:val="22"/>
        </w:rPr>
      </w:pPr>
      <w:r w:rsidRPr="00D22CE7">
        <w:rPr>
          <w:sz w:val="22"/>
          <w:szCs w:val="22"/>
        </w:rPr>
        <w:t>2018: Award of DST-Intel Mission Projects on “River Water Monitoring” [</w:t>
      </w:r>
      <w:r>
        <w:rPr>
          <w:sz w:val="22"/>
          <w:szCs w:val="22"/>
        </w:rPr>
        <w:t>Award given</w:t>
      </w:r>
      <w:r w:rsidRPr="00D22CE7">
        <w:rPr>
          <w:sz w:val="22"/>
          <w:szCs w:val="22"/>
        </w:rPr>
        <w:t xml:space="preserve"> by the Honorable </w:t>
      </w:r>
      <w:r>
        <w:rPr>
          <w:sz w:val="22"/>
          <w:szCs w:val="22"/>
        </w:rPr>
        <w:t>Minister of Science and Technology</w:t>
      </w:r>
      <w:r w:rsidRPr="00D22CE7">
        <w:rPr>
          <w:sz w:val="22"/>
          <w:szCs w:val="22"/>
        </w:rPr>
        <w:t xml:space="preserve"> of India, </w:t>
      </w:r>
      <w:r>
        <w:rPr>
          <w:sz w:val="22"/>
          <w:szCs w:val="22"/>
        </w:rPr>
        <w:t>Dr.</w:t>
      </w:r>
      <w:r w:rsidRPr="00D22CE7">
        <w:rPr>
          <w:sz w:val="22"/>
          <w:szCs w:val="22"/>
        </w:rPr>
        <w:t xml:space="preserve"> </w:t>
      </w:r>
      <w:r>
        <w:rPr>
          <w:sz w:val="22"/>
          <w:szCs w:val="22"/>
        </w:rPr>
        <w:t>Harsh Vardhan</w:t>
      </w:r>
      <w:r w:rsidRPr="00D22CE7">
        <w:rPr>
          <w:sz w:val="22"/>
          <w:szCs w:val="22"/>
        </w:rPr>
        <w:t>]</w:t>
      </w:r>
    </w:p>
    <w:p w:rsidR="002621E1" w:rsidRPr="006A044B" w:rsidRDefault="002621E1" w:rsidP="002621E1">
      <w:pPr>
        <w:numPr>
          <w:ilvl w:val="0"/>
          <w:numId w:val="19"/>
        </w:numPr>
        <w:ind w:left="720" w:right="360" w:hanging="270"/>
        <w:rPr>
          <w:i/>
          <w:sz w:val="22"/>
          <w:szCs w:val="22"/>
        </w:rPr>
      </w:pPr>
      <w:r w:rsidRPr="00D22CE7">
        <w:rPr>
          <w:sz w:val="22"/>
          <w:szCs w:val="22"/>
        </w:rPr>
        <w:t xml:space="preserve">2015: Recognition from </w:t>
      </w:r>
      <w:r>
        <w:rPr>
          <w:iCs/>
          <w:sz w:val="22"/>
          <w:szCs w:val="22"/>
        </w:rPr>
        <w:t>IIT-Kanpur</w:t>
      </w:r>
      <w:r w:rsidRPr="00D22CE7" w:rsidDel="0077767C">
        <w:rPr>
          <w:sz w:val="22"/>
          <w:szCs w:val="22"/>
        </w:rPr>
        <w:t xml:space="preserve"> </w:t>
      </w:r>
      <w:r w:rsidRPr="00D22CE7">
        <w:rPr>
          <w:sz w:val="22"/>
          <w:szCs w:val="22"/>
        </w:rPr>
        <w:t xml:space="preserve">Academic Senate for excellent performance as </w:t>
      </w:r>
      <w:r>
        <w:rPr>
          <w:sz w:val="22"/>
          <w:szCs w:val="22"/>
        </w:rPr>
        <w:t xml:space="preserve">an </w:t>
      </w:r>
      <w:r w:rsidRPr="00D22CE7">
        <w:rPr>
          <w:sz w:val="22"/>
          <w:szCs w:val="22"/>
        </w:rPr>
        <w:t>instructor for Geochemistry course in 2014-15 academic session</w:t>
      </w:r>
    </w:p>
    <w:p w:rsidR="002621E1" w:rsidRPr="0077767C" w:rsidRDefault="002621E1" w:rsidP="002621E1">
      <w:pPr>
        <w:numPr>
          <w:ilvl w:val="0"/>
          <w:numId w:val="19"/>
        </w:numPr>
        <w:ind w:left="720" w:right="360" w:hanging="270"/>
        <w:rPr>
          <w:i/>
          <w:sz w:val="22"/>
          <w:szCs w:val="22"/>
        </w:rPr>
      </w:pPr>
      <w:r w:rsidRPr="00D22CE7">
        <w:rPr>
          <w:sz w:val="22"/>
          <w:szCs w:val="22"/>
        </w:rPr>
        <w:t>2014: Young Scientist Award, Ministry of Mines, Government of India</w:t>
      </w:r>
    </w:p>
    <w:p w:rsidR="002621E1" w:rsidRPr="00D22CE7" w:rsidRDefault="002621E1" w:rsidP="002621E1">
      <w:pPr>
        <w:numPr>
          <w:ilvl w:val="0"/>
          <w:numId w:val="19"/>
        </w:numPr>
        <w:ind w:right="-180" w:firstLine="115"/>
        <w:rPr>
          <w:i/>
          <w:sz w:val="22"/>
          <w:szCs w:val="22"/>
        </w:rPr>
      </w:pPr>
      <w:r w:rsidRPr="00D22CE7">
        <w:rPr>
          <w:sz w:val="22"/>
          <w:szCs w:val="22"/>
        </w:rPr>
        <w:t>2013: INSPIRE Faculty Award, Government of India</w:t>
      </w:r>
    </w:p>
    <w:p w:rsidR="002621E1" w:rsidRPr="00D22CE7" w:rsidRDefault="002621E1" w:rsidP="002621E1">
      <w:pPr>
        <w:numPr>
          <w:ilvl w:val="0"/>
          <w:numId w:val="19"/>
        </w:numPr>
        <w:ind w:left="357" w:right="-181" w:firstLine="113"/>
        <w:rPr>
          <w:i/>
          <w:sz w:val="22"/>
          <w:szCs w:val="22"/>
        </w:rPr>
      </w:pPr>
      <w:r w:rsidRPr="00D22CE7">
        <w:rPr>
          <w:sz w:val="22"/>
          <w:szCs w:val="22"/>
        </w:rPr>
        <w:t>2009: Doctoral Evidence Acquisition Fellowship, Florida International University, USA</w:t>
      </w:r>
    </w:p>
    <w:p w:rsidR="002621E1" w:rsidRPr="00D22CE7" w:rsidRDefault="002621E1" w:rsidP="002621E1">
      <w:pPr>
        <w:numPr>
          <w:ilvl w:val="0"/>
          <w:numId w:val="19"/>
        </w:numPr>
        <w:ind w:right="-180" w:firstLine="115"/>
        <w:rPr>
          <w:i/>
          <w:sz w:val="22"/>
          <w:szCs w:val="22"/>
        </w:rPr>
      </w:pPr>
      <w:r w:rsidRPr="00D22CE7">
        <w:rPr>
          <w:sz w:val="22"/>
          <w:szCs w:val="22"/>
        </w:rPr>
        <w:t>2009: Elected Member Sigma Xi Scientific Research Society, USA</w:t>
      </w:r>
    </w:p>
    <w:p w:rsidR="002621E1" w:rsidRPr="00A73297" w:rsidRDefault="002621E1" w:rsidP="002621E1">
      <w:pPr>
        <w:numPr>
          <w:ilvl w:val="0"/>
          <w:numId w:val="19"/>
        </w:numPr>
        <w:ind w:right="-180" w:firstLine="115"/>
        <w:rPr>
          <w:sz w:val="22"/>
          <w:szCs w:val="22"/>
        </w:rPr>
      </w:pPr>
      <w:r w:rsidRPr="00D22CE7">
        <w:rPr>
          <w:sz w:val="22"/>
          <w:szCs w:val="22"/>
        </w:rPr>
        <w:t>2008: Outstanding Teaching Assistant Award</w:t>
      </w:r>
      <w:r>
        <w:rPr>
          <w:sz w:val="22"/>
          <w:szCs w:val="22"/>
        </w:rPr>
        <w:t xml:space="preserve"> (Oceanography)</w:t>
      </w:r>
      <w:r w:rsidRPr="00D22CE7">
        <w:rPr>
          <w:sz w:val="22"/>
          <w:szCs w:val="22"/>
        </w:rPr>
        <w:t xml:space="preserve">, Florida International University, USA </w:t>
      </w:r>
    </w:p>
    <w:p w:rsidR="00964AA9" w:rsidRDefault="002621E1" w:rsidP="00694E09">
      <w:r>
        <w:rPr>
          <w:noProof/>
          <w14:ligatures w14:val="standardContextual"/>
        </w:rPr>
        <w:lastRenderedPageBreak/>
        <w:drawing>
          <wp:inline distT="0" distB="0" distL="0" distR="0">
            <wp:extent cx="5727700" cy="3829050"/>
            <wp:effectExtent l="0" t="0" r="0" b="6350"/>
            <wp:docPr id="201744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41374" name="Picture 201744137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829050"/>
                    </a:xfrm>
                    <a:prstGeom prst="rect">
                      <a:avLst/>
                    </a:prstGeom>
                  </pic:spPr>
                </pic:pic>
              </a:graphicData>
            </a:graphic>
          </wp:inline>
        </w:drawing>
      </w:r>
    </w:p>
    <w:p w:rsidR="00964AA9" w:rsidRDefault="00964AA9" w:rsidP="00694E09"/>
    <w:p w:rsidR="00964AA9" w:rsidRPr="00535221" w:rsidRDefault="00964AA9" w:rsidP="00964AA9">
      <w:pPr>
        <w:numPr>
          <w:ilvl w:val="0"/>
          <w:numId w:val="19"/>
        </w:numPr>
        <w:ind w:left="720" w:right="360" w:hanging="180"/>
        <w:rPr>
          <w:i/>
          <w:sz w:val="22"/>
          <w:szCs w:val="22"/>
        </w:rPr>
      </w:pPr>
      <w:r w:rsidRPr="00D22CE7">
        <w:rPr>
          <w:sz w:val="22"/>
          <w:szCs w:val="22"/>
        </w:rPr>
        <w:t>2018: Award of DST-Intel Mission Projects on “River Water Monitoring” [</w:t>
      </w:r>
      <w:r>
        <w:rPr>
          <w:sz w:val="22"/>
          <w:szCs w:val="22"/>
        </w:rPr>
        <w:t>Award given by</w:t>
      </w:r>
      <w:r w:rsidRPr="00D22CE7">
        <w:rPr>
          <w:sz w:val="22"/>
          <w:szCs w:val="22"/>
        </w:rPr>
        <w:t xml:space="preserve"> the Honorable </w:t>
      </w:r>
      <w:r>
        <w:rPr>
          <w:sz w:val="22"/>
          <w:szCs w:val="22"/>
        </w:rPr>
        <w:t>Minister of Science and Technology</w:t>
      </w:r>
      <w:r w:rsidRPr="00D22CE7">
        <w:rPr>
          <w:sz w:val="22"/>
          <w:szCs w:val="22"/>
        </w:rPr>
        <w:t xml:space="preserve"> of India, </w:t>
      </w:r>
      <w:r>
        <w:rPr>
          <w:sz w:val="22"/>
          <w:szCs w:val="22"/>
        </w:rPr>
        <w:t>Dr.</w:t>
      </w:r>
      <w:r w:rsidRPr="00D22CE7">
        <w:rPr>
          <w:sz w:val="22"/>
          <w:szCs w:val="22"/>
        </w:rPr>
        <w:t xml:space="preserve"> </w:t>
      </w:r>
      <w:r>
        <w:rPr>
          <w:sz w:val="22"/>
          <w:szCs w:val="22"/>
        </w:rPr>
        <w:t>Harsh Vardhan</w:t>
      </w:r>
      <w:r w:rsidRPr="00D22CE7">
        <w:rPr>
          <w:sz w:val="22"/>
          <w:szCs w:val="22"/>
        </w:rPr>
        <w:t>]</w:t>
      </w:r>
    </w:p>
    <w:p w:rsidR="00964AA9" w:rsidRDefault="00964AA9" w:rsidP="00694E09"/>
    <w:p w:rsidR="00964AA9" w:rsidRDefault="00964AA9" w:rsidP="00694E09"/>
    <w:p w:rsidR="00964AA9" w:rsidRDefault="00964AA9" w:rsidP="00694E09"/>
    <w:p w:rsidR="002621E1" w:rsidRDefault="002621E1" w:rsidP="00694E09">
      <w:r>
        <w:rPr>
          <w:noProof/>
          <w14:ligatures w14:val="standardContextual"/>
        </w:rPr>
        <w:drawing>
          <wp:inline distT="0" distB="0" distL="0" distR="0">
            <wp:extent cx="5727700" cy="3821430"/>
            <wp:effectExtent l="0" t="0" r="0" b="1270"/>
            <wp:docPr id="1060092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2243" name="Picture 1060092243"/>
                    <pic:cNvPicPr/>
                  </pic:nvPicPr>
                  <pic:blipFill>
                    <a:blip r:embed="rId75">
                      <a:extLst>
                        <a:ext uri="{28A0092B-C50C-407E-A947-70E740481C1C}">
                          <a14:useLocalDpi xmlns:a14="http://schemas.microsoft.com/office/drawing/2010/main" val="0"/>
                        </a:ext>
                      </a:extLst>
                    </a:blip>
                    <a:stretch>
                      <a:fillRect/>
                    </a:stretch>
                  </pic:blipFill>
                  <pic:spPr>
                    <a:xfrm>
                      <a:off x="0" y="0"/>
                      <a:ext cx="5727700" cy="3821430"/>
                    </a:xfrm>
                    <a:prstGeom prst="rect">
                      <a:avLst/>
                    </a:prstGeom>
                  </pic:spPr>
                </pic:pic>
              </a:graphicData>
            </a:graphic>
          </wp:inline>
        </w:drawing>
      </w:r>
    </w:p>
    <w:p w:rsidR="00964AA9" w:rsidRDefault="00964AA9" w:rsidP="00694E09"/>
    <w:p w:rsidR="00964AA9" w:rsidRPr="00D22CE7" w:rsidRDefault="00964AA9" w:rsidP="00964AA9">
      <w:pPr>
        <w:numPr>
          <w:ilvl w:val="0"/>
          <w:numId w:val="19"/>
        </w:numPr>
        <w:ind w:left="720" w:right="360" w:hanging="180"/>
        <w:rPr>
          <w:i/>
          <w:sz w:val="22"/>
          <w:szCs w:val="22"/>
        </w:rPr>
      </w:pPr>
      <w:r>
        <w:t xml:space="preserve">Young Scientist Award Ministry of Mines. </w:t>
      </w:r>
      <w:r>
        <w:rPr>
          <w:sz w:val="22"/>
          <w:szCs w:val="22"/>
        </w:rPr>
        <w:t xml:space="preserve">Award given </w:t>
      </w:r>
      <w:r w:rsidRPr="00D22CE7">
        <w:rPr>
          <w:sz w:val="22"/>
          <w:szCs w:val="22"/>
        </w:rPr>
        <w:t>by</w:t>
      </w:r>
      <w:r w:rsidRPr="00D22CE7">
        <w:rPr>
          <w:sz w:val="22"/>
          <w:szCs w:val="22"/>
        </w:rPr>
        <w:t xml:space="preserve"> the Honorable President of India, Shri Pranab Mukherjee]</w:t>
      </w:r>
    </w:p>
    <w:p w:rsidR="00964AA9" w:rsidRDefault="00964AA9" w:rsidP="00694E09"/>
    <w:p w:rsidR="00964AA9" w:rsidRDefault="00964AA9" w:rsidP="00694E09">
      <w:r>
        <w:rPr>
          <w:noProof/>
          <w14:ligatures w14:val="standardContextual"/>
        </w:rPr>
        <w:drawing>
          <wp:inline distT="0" distB="0" distL="0" distR="0">
            <wp:extent cx="5727700" cy="3809365"/>
            <wp:effectExtent l="0" t="0" r="0" b="635"/>
            <wp:docPr id="184706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3465" name="Picture 18470634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809365"/>
                    </a:xfrm>
                    <a:prstGeom prst="rect">
                      <a:avLst/>
                    </a:prstGeom>
                  </pic:spPr>
                </pic:pic>
              </a:graphicData>
            </a:graphic>
          </wp:inline>
        </w:drawing>
      </w:r>
    </w:p>
    <w:p w:rsidR="00964AA9" w:rsidRDefault="00964AA9" w:rsidP="00694E09"/>
    <w:p w:rsidR="00964AA9" w:rsidRDefault="00964AA9" w:rsidP="003342BE">
      <w:pPr>
        <w:numPr>
          <w:ilvl w:val="0"/>
          <w:numId w:val="19"/>
        </w:numPr>
        <w:ind w:left="720" w:right="360" w:hanging="180"/>
        <w:rPr>
          <w:sz w:val="22"/>
          <w:szCs w:val="22"/>
        </w:rPr>
      </w:pPr>
      <w:r w:rsidRPr="00BE13A0">
        <w:rPr>
          <w:sz w:val="22"/>
          <w:szCs w:val="22"/>
        </w:rPr>
        <w:t>National Water Quality Challenge Award</w:t>
      </w:r>
      <w:r w:rsidRPr="00BE13A0">
        <w:rPr>
          <w:sz w:val="22"/>
          <w:szCs w:val="22"/>
        </w:rPr>
        <w:t xml:space="preserve">. </w:t>
      </w:r>
      <w:r w:rsidRPr="00BE13A0">
        <w:rPr>
          <w:sz w:val="22"/>
          <w:szCs w:val="22"/>
        </w:rPr>
        <w:t>G</w:t>
      </w:r>
      <w:r w:rsidRPr="00BE13A0">
        <w:rPr>
          <w:sz w:val="22"/>
          <w:szCs w:val="22"/>
        </w:rPr>
        <w:t xml:space="preserve">iven by the Honorable </w:t>
      </w:r>
      <w:r w:rsidRPr="00BE13A0">
        <w:rPr>
          <w:sz w:val="22"/>
          <w:szCs w:val="22"/>
        </w:rPr>
        <w:t xml:space="preserve">Union </w:t>
      </w:r>
      <w:r w:rsidRPr="00BE13A0">
        <w:rPr>
          <w:sz w:val="22"/>
          <w:szCs w:val="22"/>
        </w:rPr>
        <w:t xml:space="preserve">Minister of </w:t>
      </w:r>
      <w:r w:rsidRPr="00BE13A0">
        <w:rPr>
          <w:sz w:val="22"/>
          <w:szCs w:val="22"/>
        </w:rPr>
        <w:t>Jal Shakti</w:t>
      </w:r>
      <w:r w:rsidRPr="00BE13A0">
        <w:rPr>
          <w:sz w:val="22"/>
          <w:szCs w:val="22"/>
        </w:rPr>
        <w:t xml:space="preserve">, </w:t>
      </w:r>
      <w:r w:rsidR="00BE13A0" w:rsidRPr="00BE13A0">
        <w:rPr>
          <w:sz w:val="22"/>
          <w:szCs w:val="22"/>
        </w:rPr>
        <w:t xml:space="preserve">Shri </w:t>
      </w:r>
      <w:r w:rsidRPr="00BE13A0">
        <w:rPr>
          <w:sz w:val="22"/>
          <w:szCs w:val="22"/>
        </w:rPr>
        <w:t xml:space="preserve">Gajendra Singh </w:t>
      </w:r>
      <w:proofErr w:type="spellStart"/>
      <w:r w:rsidRPr="00BE13A0">
        <w:rPr>
          <w:sz w:val="22"/>
          <w:szCs w:val="22"/>
        </w:rPr>
        <w:t>Shekhawat</w:t>
      </w:r>
      <w:proofErr w:type="spellEnd"/>
    </w:p>
    <w:p w:rsidR="00BE13A0" w:rsidRDefault="00BE13A0" w:rsidP="00BE13A0">
      <w:pPr>
        <w:ind w:right="360"/>
        <w:rPr>
          <w:sz w:val="22"/>
          <w:szCs w:val="22"/>
        </w:rPr>
      </w:pPr>
    </w:p>
    <w:p w:rsidR="00BE13A0" w:rsidRDefault="00BE13A0" w:rsidP="00BE13A0">
      <w:pPr>
        <w:ind w:right="360"/>
        <w:rPr>
          <w:sz w:val="22"/>
          <w:szCs w:val="22"/>
        </w:rPr>
      </w:pPr>
    </w:p>
    <w:sectPr w:rsidR="00BE13A0" w:rsidSect="00E55AE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2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E29"/>
    <w:multiLevelType w:val="hybridMultilevel"/>
    <w:tmpl w:val="1708DB34"/>
    <w:lvl w:ilvl="0" w:tplc="71845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E76C4"/>
    <w:multiLevelType w:val="hybridMultilevel"/>
    <w:tmpl w:val="24B24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65A59"/>
    <w:multiLevelType w:val="hybridMultilevel"/>
    <w:tmpl w:val="85C2EA2C"/>
    <w:lvl w:ilvl="0" w:tplc="FBF463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563FD"/>
    <w:multiLevelType w:val="hybridMultilevel"/>
    <w:tmpl w:val="5FE89B3A"/>
    <w:lvl w:ilvl="0" w:tplc="36B41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E3ED3"/>
    <w:multiLevelType w:val="hybridMultilevel"/>
    <w:tmpl w:val="A5C2AB3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BE4ABC"/>
    <w:multiLevelType w:val="hybridMultilevel"/>
    <w:tmpl w:val="C1D0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11AED"/>
    <w:multiLevelType w:val="hybridMultilevel"/>
    <w:tmpl w:val="25CA08AA"/>
    <w:lvl w:ilvl="0" w:tplc="D350497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20DF1"/>
    <w:multiLevelType w:val="hybridMultilevel"/>
    <w:tmpl w:val="0414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D45552"/>
    <w:multiLevelType w:val="hybridMultilevel"/>
    <w:tmpl w:val="66F2A766"/>
    <w:lvl w:ilvl="0" w:tplc="80001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D16DAB"/>
    <w:multiLevelType w:val="hybridMultilevel"/>
    <w:tmpl w:val="906C102A"/>
    <w:lvl w:ilvl="0" w:tplc="BF686E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4D2F61"/>
    <w:multiLevelType w:val="hybridMultilevel"/>
    <w:tmpl w:val="9F86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1A7092"/>
    <w:multiLevelType w:val="hybridMultilevel"/>
    <w:tmpl w:val="E4A083B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5D846035"/>
    <w:multiLevelType w:val="hybridMultilevel"/>
    <w:tmpl w:val="5990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E11962"/>
    <w:multiLevelType w:val="hybridMultilevel"/>
    <w:tmpl w:val="D34EF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20075"/>
    <w:multiLevelType w:val="hybridMultilevel"/>
    <w:tmpl w:val="59F20FA0"/>
    <w:lvl w:ilvl="0" w:tplc="E29C05F8">
      <w:start w:val="2"/>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F17513"/>
    <w:multiLevelType w:val="hybridMultilevel"/>
    <w:tmpl w:val="80ACD330"/>
    <w:lvl w:ilvl="0" w:tplc="808AC54A">
      <w:start w:val="5"/>
      <w:numFmt w:val="decimal"/>
      <w:lvlText w:val="(%1)"/>
      <w:lvlJc w:val="left"/>
      <w:pPr>
        <w:ind w:left="720" w:hanging="360"/>
      </w:pPr>
      <w:rPr>
        <w:rFonts w:asciiTheme="minorHAnsi" w:hAnsiTheme="minorHAnsi" w:cstheme="minorBidi" w:hint="default"/>
        <w:b w:val="0"/>
        <w:bCs w:val="0"/>
        <w:i w:val="0"/>
        <w:iCs/>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691F56"/>
    <w:multiLevelType w:val="hybridMultilevel"/>
    <w:tmpl w:val="38ECFF5A"/>
    <w:lvl w:ilvl="0" w:tplc="70A027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31579A"/>
    <w:multiLevelType w:val="hybridMultilevel"/>
    <w:tmpl w:val="57001B2C"/>
    <w:lvl w:ilvl="0" w:tplc="F8A207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13C34"/>
    <w:multiLevelType w:val="hybridMultilevel"/>
    <w:tmpl w:val="97F66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3999606">
    <w:abstractNumId w:val="18"/>
  </w:num>
  <w:num w:numId="2" w16cid:durableId="362286909">
    <w:abstractNumId w:val="11"/>
  </w:num>
  <w:num w:numId="3" w16cid:durableId="19094753">
    <w:abstractNumId w:val="17"/>
  </w:num>
  <w:num w:numId="4" w16cid:durableId="1588882221">
    <w:abstractNumId w:val="9"/>
  </w:num>
  <w:num w:numId="5" w16cid:durableId="246696249">
    <w:abstractNumId w:val="12"/>
  </w:num>
  <w:num w:numId="6" w16cid:durableId="980839959">
    <w:abstractNumId w:val="8"/>
  </w:num>
  <w:num w:numId="7" w16cid:durableId="1964458367">
    <w:abstractNumId w:val="14"/>
  </w:num>
  <w:num w:numId="8" w16cid:durableId="1940522961">
    <w:abstractNumId w:val="1"/>
  </w:num>
  <w:num w:numId="9" w16cid:durableId="1479692213">
    <w:abstractNumId w:val="5"/>
  </w:num>
  <w:num w:numId="10" w16cid:durableId="1303996470">
    <w:abstractNumId w:val="7"/>
  </w:num>
  <w:num w:numId="11" w16cid:durableId="1638412379">
    <w:abstractNumId w:val="13"/>
  </w:num>
  <w:num w:numId="12" w16cid:durableId="790905753">
    <w:abstractNumId w:val="10"/>
  </w:num>
  <w:num w:numId="13" w16cid:durableId="320888122">
    <w:abstractNumId w:val="0"/>
  </w:num>
  <w:num w:numId="14" w16cid:durableId="37751224">
    <w:abstractNumId w:val="3"/>
  </w:num>
  <w:num w:numId="15" w16cid:durableId="1625892465">
    <w:abstractNumId w:val="6"/>
  </w:num>
  <w:num w:numId="16" w16cid:durableId="367295704">
    <w:abstractNumId w:val="16"/>
  </w:num>
  <w:num w:numId="17" w16cid:durableId="957296255">
    <w:abstractNumId w:val="2"/>
  </w:num>
  <w:num w:numId="18" w16cid:durableId="1690639357">
    <w:abstractNumId w:val="15"/>
  </w:num>
  <w:num w:numId="19" w16cid:durableId="118883687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dra Sen">
    <w15:presenceInfo w15:providerId="Windows Live" w15:userId="10add675d67413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926"/>
    <w:rsid w:val="00013BCC"/>
    <w:rsid w:val="0004405C"/>
    <w:rsid w:val="000B3244"/>
    <w:rsid w:val="000D2636"/>
    <w:rsid w:val="000D57C0"/>
    <w:rsid w:val="00101543"/>
    <w:rsid w:val="00177F2C"/>
    <w:rsid w:val="00194940"/>
    <w:rsid w:val="001B550C"/>
    <w:rsid w:val="002029A7"/>
    <w:rsid w:val="002621E1"/>
    <w:rsid w:val="0026224C"/>
    <w:rsid w:val="002B405D"/>
    <w:rsid w:val="00322E38"/>
    <w:rsid w:val="0038701B"/>
    <w:rsid w:val="003938F4"/>
    <w:rsid w:val="00394596"/>
    <w:rsid w:val="004033B0"/>
    <w:rsid w:val="00420D9B"/>
    <w:rsid w:val="00424524"/>
    <w:rsid w:val="004C0B7F"/>
    <w:rsid w:val="004F7E9D"/>
    <w:rsid w:val="00576D74"/>
    <w:rsid w:val="00633723"/>
    <w:rsid w:val="00663AAB"/>
    <w:rsid w:val="00683DCE"/>
    <w:rsid w:val="00694E09"/>
    <w:rsid w:val="006F4EC9"/>
    <w:rsid w:val="006F60E3"/>
    <w:rsid w:val="007E7EF2"/>
    <w:rsid w:val="00831882"/>
    <w:rsid w:val="00844EB0"/>
    <w:rsid w:val="0089144E"/>
    <w:rsid w:val="008D4588"/>
    <w:rsid w:val="008E04E8"/>
    <w:rsid w:val="00910250"/>
    <w:rsid w:val="00964AA9"/>
    <w:rsid w:val="00A47117"/>
    <w:rsid w:val="00A941D1"/>
    <w:rsid w:val="00AA0690"/>
    <w:rsid w:val="00AF00AD"/>
    <w:rsid w:val="00B024D8"/>
    <w:rsid w:val="00B75D27"/>
    <w:rsid w:val="00BA5926"/>
    <w:rsid w:val="00BE13A0"/>
    <w:rsid w:val="00C3478A"/>
    <w:rsid w:val="00C62019"/>
    <w:rsid w:val="00C8604C"/>
    <w:rsid w:val="00C86815"/>
    <w:rsid w:val="00D0345B"/>
    <w:rsid w:val="00D25960"/>
    <w:rsid w:val="00D3210F"/>
    <w:rsid w:val="00DA5BA3"/>
    <w:rsid w:val="00DE1D93"/>
    <w:rsid w:val="00E2233C"/>
    <w:rsid w:val="00E534DF"/>
    <w:rsid w:val="00E55AEB"/>
    <w:rsid w:val="00E9298E"/>
    <w:rsid w:val="00EF3E18"/>
    <w:rsid w:val="00F320A4"/>
    <w:rsid w:val="00F4447A"/>
    <w:rsid w:val="00F77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E0F1C"/>
  <w15:chartTrackingRefBased/>
  <w15:docId w15:val="{54521648-CEFF-5043-AA0F-CCAAD0724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524"/>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BA592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83D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7B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926"/>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unhideWhenUsed/>
    <w:rsid w:val="00BA5926"/>
    <w:pPr>
      <w:spacing w:before="100" w:beforeAutospacing="1" w:after="100" w:afterAutospacing="1"/>
    </w:pPr>
  </w:style>
  <w:style w:type="character" w:customStyle="1" w:styleId="Heading3Char">
    <w:name w:val="Heading 3 Char"/>
    <w:basedOn w:val="DefaultParagraphFont"/>
    <w:link w:val="Heading3"/>
    <w:uiPriority w:val="9"/>
    <w:semiHidden/>
    <w:rsid w:val="00F77BA9"/>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F77BA9"/>
    <w:rPr>
      <w:rFonts w:ascii="Tahoma" w:hAnsi="Tahoma" w:cs="Tahoma"/>
      <w:sz w:val="16"/>
      <w:szCs w:val="16"/>
    </w:rPr>
  </w:style>
  <w:style w:type="character" w:customStyle="1" w:styleId="BalloonTextChar">
    <w:name w:val="Balloon Text Char"/>
    <w:basedOn w:val="DefaultParagraphFont"/>
    <w:link w:val="BalloonText"/>
    <w:uiPriority w:val="99"/>
    <w:semiHidden/>
    <w:rsid w:val="00F77BA9"/>
    <w:rPr>
      <w:rFonts w:ascii="Tahoma" w:eastAsia="Times New Roman" w:hAnsi="Tahoma" w:cs="Tahoma"/>
      <w:kern w:val="0"/>
      <w:sz w:val="16"/>
      <w:szCs w:val="16"/>
      <w14:ligatures w14:val="none"/>
    </w:rPr>
  </w:style>
  <w:style w:type="character" w:styleId="Hyperlink">
    <w:name w:val="Hyperlink"/>
    <w:basedOn w:val="DefaultParagraphFont"/>
    <w:uiPriority w:val="99"/>
    <w:unhideWhenUsed/>
    <w:rsid w:val="00F77BA9"/>
    <w:rPr>
      <w:color w:val="0000FF"/>
      <w:u w:val="single"/>
    </w:rPr>
  </w:style>
  <w:style w:type="character" w:styleId="Strong">
    <w:name w:val="Strong"/>
    <w:uiPriority w:val="22"/>
    <w:qFormat/>
    <w:rsid w:val="00F77BA9"/>
    <w:rPr>
      <w:b/>
      <w:bCs/>
      <w:spacing w:val="0"/>
    </w:rPr>
  </w:style>
  <w:style w:type="character" w:styleId="Emphasis">
    <w:name w:val="Emphasis"/>
    <w:basedOn w:val="DefaultParagraphFont"/>
    <w:uiPriority w:val="20"/>
    <w:qFormat/>
    <w:rsid w:val="00F77BA9"/>
    <w:rPr>
      <w:i/>
      <w:iCs/>
    </w:rPr>
  </w:style>
  <w:style w:type="character" w:customStyle="1" w:styleId="cit">
    <w:name w:val="cit"/>
    <w:basedOn w:val="DefaultParagraphFont"/>
    <w:rsid w:val="00F77BA9"/>
  </w:style>
  <w:style w:type="character" w:customStyle="1" w:styleId="citation-doi">
    <w:name w:val="citation-doi"/>
    <w:basedOn w:val="DefaultParagraphFont"/>
    <w:rsid w:val="00F77BA9"/>
  </w:style>
  <w:style w:type="character" w:customStyle="1" w:styleId="anchor-text">
    <w:name w:val="anchor-text"/>
    <w:basedOn w:val="DefaultParagraphFont"/>
    <w:rsid w:val="00F77BA9"/>
  </w:style>
  <w:style w:type="character" w:customStyle="1" w:styleId="cit-year-info">
    <w:name w:val="cit-year-info"/>
    <w:basedOn w:val="DefaultParagraphFont"/>
    <w:rsid w:val="00F77BA9"/>
  </w:style>
  <w:style w:type="character" w:customStyle="1" w:styleId="cit-volume">
    <w:name w:val="cit-volume"/>
    <w:basedOn w:val="DefaultParagraphFont"/>
    <w:rsid w:val="00F77BA9"/>
  </w:style>
  <w:style w:type="character" w:customStyle="1" w:styleId="cit-issue">
    <w:name w:val="cit-issue"/>
    <w:basedOn w:val="DefaultParagraphFont"/>
    <w:rsid w:val="00F77BA9"/>
  </w:style>
  <w:style w:type="character" w:customStyle="1" w:styleId="cit-pagerange">
    <w:name w:val="cit-pagerange"/>
    <w:basedOn w:val="DefaultParagraphFont"/>
    <w:rsid w:val="00F77BA9"/>
  </w:style>
  <w:style w:type="character" w:styleId="UnresolvedMention">
    <w:name w:val="Unresolved Mention"/>
    <w:basedOn w:val="DefaultParagraphFont"/>
    <w:uiPriority w:val="99"/>
    <w:semiHidden/>
    <w:unhideWhenUsed/>
    <w:rsid w:val="0004405C"/>
    <w:rPr>
      <w:color w:val="605E5C"/>
      <w:shd w:val="clear" w:color="auto" w:fill="E1DFDD"/>
    </w:rPr>
  </w:style>
  <w:style w:type="character" w:customStyle="1" w:styleId="selectable-text">
    <w:name w:val="selectable-text"/>
    <w:basedOn w:val="DefaultParagraphFont"/>
    <w:rsid w:val="00D0345B"/>
  </w:style>
  <w:style w:type="paragraph" w:styleId="ListParagraph">
    <w:name w:val="List Paragraph"/>
    <w:basedOn w:val="Normal"/>
    <w:uiPriority w:val="34"/>
    <w:qFormat/>
    <w:rsid w:val="00633723"/>
    <w:pPr>
      <w:ind w:left="720"/>
      <w:contextualSpacing/>
    </w:pPr>
  </w:style>
  <w:style w:type="character" w:customStyle="1" w:styleId="list-label">
    <w:name w:val="list-label"/>
    <w:basedOn w:val="DefaultParagraphFont"/>
    <w:rsid w:val="00424524"/>
  </w:style>
  <w:style w:type="character" w:customStyle="1" w:styleId="s-rg">
    <w:name w:val="s-rg"/>
    <w:basedOn w:val="DefaultParagraphFont"/>
    <w:rsid w:val="000D2636"/>
  </w:style>
  <w:style w:type="character" w:customStyle="1" w:styleId="hgkelc">
    <w:name w:val="hgkelc"/>
    <w:basedOn w:val="DefaultParagraphFont"/>
    <w:rsid w:val="000D2636"/>
  </w:style>
  <w:style w:type="character" w:customStyle="1" w:styleId="Heading2Char">
    <w:name w:val="Heading 2 Char"/>
    <w:basedOn w:val="DefaultParagraphFont"/>
    <w:link w:val="Heading2"/>
    <w:uiPriority w:val="9"/>
    <w:rsid w:val="00683DCE"/>
    <w:rPr>
      <w:rFonts w:asciiTheme="majorHAnsi" w:eastAsiaTheme="majorEastAsia" w:hAnsiTheme="majorHAnsi" w:cstheme="majorBidi"/>
      <w:color w:val="2F5496" w:themeColor="accent1" w:themeShade="BF"/>
      <w:kern w:val="0"/>
      <w:sz w:val="26"/>
      <w:szCs w:val="26"/>
      <w14:ligatures w14:val="none"/>
    </w:rPr>
  </w:style>
  <w:style w:type="character" w:customStyle="1" w:styleId="apple-converted-space">
    <w:name w:val="apple-converted-space"/>
    <w:basedOn w:val="DefaultParagraphFont"/>
    <w:rsid w:val="00AA0690"/>
  </w:style>
  <w:style w:type="character" w:customStyle="1" w:styleId="ti">
    <w:name w:val="ti"/>
    <w:rsid w:val="00AA0690"/>
  </w:style>
  <w:style w:type="character" w:customStyle="1" w:styleId="fl-list-item-heading-text">
    <w:name w:val="fl-list-item-heading-text"/>
    <w:basedOn w:val="DefaultParagraphFont"/>
    <w:rsid w:val="00844EB0"/>
  </w:style>
  <w:style w:type="character" w:customStyle="1" w:styleId="site-slogan">
    <w:name w:val="site-slogan"/>
    <w:basedOn w:val="DefaultParagraphFont"/>
    <w:rsid w:val="00844EB0"/>
  </w:style>
  <w:style w:type="character" w:customStyle="1" w:styleId="field">
    <w:name w:val="field"/>
    <w:basedOn w:val="DefaultParagraphFont"/>
    <w:rsid w:val="00844EB0"/>
  </w:style>
  <w:style w:type="paragraph" w:styleId="NoSpacing">
    <w:name w:val="No Spacing"/>
    <w:basedOn w:val="Normal"/>
    <w:link w:val="NoSpacingChar"/>
    <w:uiPriority w:val="1"/>
    <w:qFormat/>
    <w:rsid w:val="003938F4"/>
    <w:rPr>
      <w:rFonts w:asciiTheme="minorHAnsi" w:eastAsiaTheme="minorEastAsia" w:hAnsiTheme="minorHAnsi" w:cstheme="minorBidi"/>
      <w:i/>
      <w:iCs/>
      <w:sz w:val="20"/>
      <w:szCs w:val="20"/>
      <w:lang w:bidi="en-US"/>
    </w:rPr>
  </w:style>
  <w:style w:type="character" w:customStyle="1" w:styleId="NoSpacingChar">
    <w:name w:val="No Spacing Char"/>
    <w:basedOn w:val="DefaultParagraphFont"/>
    <w:link w:val="NoSpacing"/>
    <w:uiPriority w:val="1"/>
    <w:rsid w:val="003938F4"/>
    <w:rPr>
      <w:rFonts w:eastAsiaTheme="minorEastAsia"/>
      <w:i/>
      <w:iCs/>
      <w:kern w:val="0"/>
      <w:sz w:val="20"/>
      <w:szCs w:val="20"/>
      <w:lang w:bidi="en-US"/>
      <w14:ligatures w14:val="none"/>
    </w:rPr>
  </w:style>
  <w:style w:type="paragraph" w:customStyle="1" w:styleId="Default">
    <w:name w:val="Default"/>
    <w:rsid w:val="00DE1D93"/>
    <w:pPr>
      <w:autoSpaceDE w:val="0"/>
      <w:autoSpaceDN w:val="0"/>
      <w:adjustRightInd w:val="0"/>
    </w:pPr>
    <w:rPr>
      <w:rFonts w:ascii="Times New Roman" w:hAnsi="Times New Roman" w:cs="Times New Roman"/>
      <w:color w:val="000000"/>
      <w:kern w:val="0"/>
      <w14:ligatures w14:val="none"/>
    </w:rPr>
  </w:style>
  <w:style w:type="character" w:styleId="FollowedHyperlink">
    <w:name w:val="FollowedHyperlink"/>
    <w:basedOn w:val="DefaultParagraphFont"/>
    <w:uiPriority w:val="99"/>
    <w:semiHidden/>
    <w:unhideWhenUsed/>
    <w:rsid w:val="002621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7531">
      <w:bodyDiv w:val="1"/>
      <w:marLeft w:val="0"/>
      <w:marRight w:val="0"/>
      <w:marTop w:val="0"/>
      <w:marBottom w:val="0"/>
      <w:divBdr>
        <w:top w:val="none" w:sz="0" w:space="0" w:color="auto"/>
        <w:left w:val="none" w:sz="0" w:space="0" w:color="auto"/>
        <w:bottom w:val="none" w:sz="0" w:space="0" w:color="auto"/>
        <w:right w:val="none" w:sz="0" w:space="0" w:color="auto"/>
      </w:divBdr>
    </w:div>
    <w:div w:id="265429078">
      <w:bodyDiv w:val="1"/>
      <w:marLeft w:val="0"/>
      <w:marRight w:val="0"/>
      <w:marTop w:val="0"/>
      <w:marBottom w:val="0"/>
      <w:divBdr>
        <w:top w:val="none" w:sz="0" w:space="0" w:color="auto"/>
        <w:left w:val="none" w:sz="0" w:space="0" w:color="auto"/>
        <w:bottom w:val="none" w:sz="0" w:space="0" w:color="auto"/>
        <w:right w:val="none" w:sz="0" w:space="0" w:color="auto"/>
      </w:divBdr>
      <w:divsChild>
        <w:div w:id="713962436">
          <w:marLeft w:val="0"/>
          <w:marRight w:val="0"/>
          <w:marTop w:val="0"/>
          <w:marBottom w:val="0"/>
          <w:divBdr>
            <w:top w:val="none" w:sz="0" w:space="0" w:color="auto"/>
            <w:left w:val="none" w:sz="0" w:space="0" w:color="auto"/>
            <w:bottom w:val="none" w:sz="0" w:space="0" w:color="auto"/>
            <w:right w:val="none" w:sz="0" w:space="0" w:color="auto"/>
          </w:divBdr>
        </w:div>
      </w:divsChild>
    </w:div>
    <w:div w:id="367528012">
      <w:bodyDiv w:val="1"/>
      <w:marLeft w:val="0"/>
      <w:marRight w:val="0"/>
      <w:marTop w:val="0"/>
      <w:marBottom w:val="0"/>
      <w:divBdr>
        <w:top w:val="none" w:sz="0" w:space="0" w:color="auto"/>
        <w:left w:val="none" w:sz="0" w:space="0" w:color="auto"/>
        <w:bottom w:val="none" w:sz="0" w:space="0" w:color="auto"/>
        <w:right w:val="none" w:sz="0" w:space="0" w:color="auto"/>
      </w:divBdr>
    </w:div>
    <w:div w:id="450898423">
      <w:bodyDiv w:val="1"/>
      <w:marLeft w:val="0"/>
      <w:marRight w:val="0"/>
      <w:marTop w:val="0"/>
      <w:marBottom w:val="0"/>
      <w:divBdr>
        <w:top w:val="none" w:sz="0" w:space="0" w:color="auto"/>
        <w:left w:val="none" w:sz="0" w:space="0" w:color="auto"/>
        <w:bottom w:val="none" w:sz="0" w:space="0" w:color="auto"/>
        <w:right w:val="none" w:sz="0" w:space="0" w:color="auto"/>
      </w:divBdr>
      <w:divsChild>
        <w:div w:id="1893734185">
          <w:marLeft w:val="0"/>
          <w:marRight w:val="0"/>
          <w:marTop w:val="0"/>
          <w:marBottom w:val="0"/>
          <w:divBdr>
            <w:top w:val="none" w:sz="0" w:space="0" w:color="auto"/>
            <w:left w:val="none" w:sz="0" w:space="0" w:color="auto"/>
            <w:bottom w:val="none" w:sz="0" w:space="0" w:color="auto"/>
            <w:right w:val="none" w:sz="0" w:space="0" w:color="auto"/>
          </w:divBdr>
        </w:div>
      </w:divsChild>
    </w:div>
    <w:div w:id="474103744">
      <w:bodyDiv w:val="1"/>
      <w:marLeft w:val="0"/>
      <w:marRight w:val="0"/>
      <w:marTop w:val="0"/>
      <w:marBottom w:val="0"/>
      <w:divBdr>
        <w:top w:val="none" w:sz="0" w:space="0" w:color="auto"/>
        <w:left w:val="none" w:sz="0" w:space="0" w:color="auto"/>
        <w:bottom w:val="none" w:sz="0" w:space="0" w:color="auto"/>
        <w:right w:val="none" w:sz="0" w:space="0" w:color="auto"/>
      </w:divBdr>
    </w:div>
    <w:div w:id="480270914">
      <w:bodyDiv w:val="1"/>
      <w:marLeft w:val="0"/>
      <w:marRight w:val="0"/>
      <w:marTop w:val="0"/>
      <w:marBottom w:val="0"/>
      <w:divBdr>
        <w:top w:val="none" w:sz="0" w:space="0" w:color="auto"/>
        <w:left w:val="none" w:sz="0" w:space="0" w:color="auto"/>
        <w:bottom w:val="none" w:sz="0" w:space="0" w:color="auto"/>
        <w:right w:val="none" w:sz="0" w:space="0" w:color="auto"/>
      </w:divBdr>
    </w:div>
    <w:div w:id="578947849">
      <w:bodyDiv w:val="1"/>
      <w:marLeft w:val="0"/>
      <w:marRight w:val="0"/>
      <w:marTop w:val="0"/>
      <w:marBottom w:val="0"/>
      <w:divBdr>
        <w:top w:val="none" w:sz="0" w:space="0" w:color="auto"/>
        <w:left w:val="none" w:sz="0" w:space="0" w:color="auto"/>
        <w:bottom w:val="none" w:sz="0" w:space="0" w:color="auto"/>
        <w:right w:val="none" w:sz="0" w:space="0" w:color="auto"/>
      </w:divBdr>
    </w:div>
    <w:div w:id="605159886">
      <w:bodyDiv w:val="1"/>
      <w:marLeft w:val="0"/>
      <w:marRight w:val="0"/>
      <w:marTop w:val="0"/>
      <w:marBottom w:val="0"/>
      <w:divBdr>
        <w:top w:val="none" w:sz="0" w:space="0" w:color="auto"/>
        <w:left w:val="none" w:sz="0" w:space="0" w:color="auto"/>
        <w:bottom w:val="none" w:sz="0" w:space="0" w:color="auto"/>
        <w:right w:val="none" w:sz="0" w:space="0" w:color="auto"/>
      </w:divBdr>
    </w:div>
    <w:div w:id="656541260">
      <w:bodyDiv w:val="1"/>
      <w:marLeft w:val="0"/>
      <w:marRight w:val="0"/>
      <w:marTop w:val="0"/>
      <w:marBottom w:val="0"/>
      <w:divBdr>
        <w:top w:val="none" w:sz="0" w:space="0" w:color="auto"/>
        <w:left w:val="none" w:sz="0" w:space="0" w:color="auto"/>
        <w:bottom w:val="none" w:sz="0" w:space="0" w:color="auto"/>
        <w:right w:val="none" w:sz="0" w:space="0" w:color="auto"/>
      </w:divBdr>
    </w:div>
    <w:div w:id="694767120">
      <w:bodyDiv w:val="1"/>
      <w:marLeft w:val="0"/>
      <w:marRight w:val="0"/>
      <w:marTop w:val="0"/>
      <w:marBottom w:val="0"/>
      <w:divBdr>
        <w:top w:val="none" w:sz="0" w:space="0" w:color="auto"/>
        <w:left w:val="none" w:sz="0" w:space="0" w:color="auto"/>
        <w:bottom w:val="none" w:sz="0" w:space="0" w:color="auto"/>
        <w:right w:val="none" w:sz="0" w:space="0" w:color="auto"/>
      </w:divBdr>
    </w:div>
    <w:div w:id="745418998">
      <w:bodyDiv w:val="1"/>
      <w:marLeft w:val="0"/>
      <w:marRight w:val="0"/>
      <w:marTop w:val="0"/>
      <w:marBottom w:val="0"/>
      <w:divBdr>
        <w:top w:val="none" w:sz="0" w:space="0" w:color="auto"/>
        <w:left w:val="none" w:sz="0" w:space="0" w:color="auto"/>
        <w:bottom w:val="none" w:sz="0" w:space="0" w:color="auto"/>
        <w:right w:val="none" w:sz="0" w:space="0" w:color="auto"/>
      </w:divBdr>
    </w:div>
    <w:div w:id="893542386">
      <w:bodyDiv w:val="1"/>
      <w:marLeft w:val="0"/>
      <w:marRight w:val="0"/>
      <w:marTop w:val="0"/>
      <w:marBottom w:val="0"/>
      <w:divBdr>
        <w:top w:val="none" w:sz="0" w:space="0" w:color="auto"/>
        <w:left w:val="none" w:sz="0" w:space="0" w:color="auto"/>
        <w:bottom w:val="none" w:sz="0" w:space="0" w:color="auto"/>
        <w:right w:val="none" w:sz="0" w:space="0" w:color="auto"/>
      </w:divBdr>
    </w:div>
    <w:div w:id="1227913474">
      <w:bodyDiv w:val="1"/>
      <w:marLeft w:val="0"/>
      <w:marRight w:val="0"/>
      <w:marTop w:val="0"/>
      <w:marBottom w:val="0"/>
      <w:divBdr>
        <w:top w:val="none" w:sz="0" w:space="0" w:color="auto"/>
        <w:left w:val="none" w:sz="0" w:space="0" w:color="auto"/>
        <w:bottom w:val="none" w:sz="0" w:space="0" w:color="auto"/>
        <w:right w:val="none" w:sz="0" w:space="0" w:color="auto"/>
      </w:divBdr>
      <w:divsChild>
        <w:div w:id="1704331143">
          <w:marLeft w:val="0"/>
          <w:marRight w:val="0"/>
          <w:marTop w:val="0"/>
          <w:marBottom w:val="0"/>
          <w:divBdr>
            <w:top w:val="none" w:sz="0" w:space="0" w:color="auto"/>
            <w:left w:val="none" w:sz="0" w:space="0" w:color="auto"/>
            <w:bottom w:val="none" w:sz="0" w:space="0" w:color="auto"/>
            <w:right w:val="none" w:sz="0" w:space="0" w:color="auto"/>
          </w:divBdr>
          <w:divsChild>
            <w:div w:id="1655142811">
              <w:marLeft w:val="0"/>
              <w:marRight w:val="0"/>
              <w:marTop w:val="0"/>
              <w:marBottom w:val="0"/>
              <w:divBdr>
                <w:top w:val="none" w:sz="0" w:space="0" w:color="auto"/>
                <w:left w:val="none" w:sz="0" w:space="0" w:color="auto"/>
                <w:bottom w:val="none" w:sz="0" w:space="0" w:color="auto"/>
                <w:right w:val="none" w:sz="0" w:space="0" w:color="auto"/>
              </w:divBdr>
              <w:divsChild>
                <w:div w:id="16798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173434">
      <w:bodyDiv w:val="1"/>
      <w:marLeft w:val="0"/>
      <w:marRight w:val="0"/>
      <w:marTop w:val="0"/>
      <w:marBottom w:val="0"/>
      <w:divBdr>
        <w:top w:val="none" w:sz="0" w:space="0" w:color="auto"/>
        <w:left w:val="none" w:sz="0" w:space="0" w:color="auto"/>
        <w:bottom w:val="none" w:sz="0" w:space="0" w:color="auto"/>
        <w:right w:val="none" w:sz="0" w:space="0" w:color="auto"/>
      </w:divBdr>
      <w:divsChild>
        <w:div w:id="1266502453">
          <w:marLeft w:val="0"/>
          <w:marRight w:val="0"/>
          <w:marTop w:val="150"/>
          <w:marBottom w:val="0"/>
          <w:divBdr>
            <w:top w:val="none" w:sz="0" w:space="0" w:color="auto"/>
            <w:left w:val="none" w:sz="0" w:space="0" w:color="auto"/>
            <w:bottom w:val="none" w:sz="0" w:space="0" w:color="auto"/>
            <w:right w:val="none" w:sz="0" w:space="0" w:color="auto"/>
          </w:divBdr>
        </w:div>
      </w:divsChild>
    </w:div>
    <w:div w:id="1310817310">
      <w:bodyDiv w:val="1"/>
      <w:marLeft w:val="0"/>
      <w:marRight w:val="0"/>
      <w:marTop w:val="0"/>
      <w:marBottom w:val="0"/>
      <w:divBdr>
        <w:top w:val="none" w:sz="0" w:space="0" w:color="auto"/>
        <w:left w:val="none" w:sz="0" w:space="0" w:color="auto"/>
        <w:bottom w:val="none" w:sz="0" w:space="0" w:color="auto"/>
        <w:right w:val="none" w:sz="0" w:space="0" w:color="auto"/>
      </w:divBdr>
    </w:div>
    <w:div w:id="1391344580">
      <w:bodyDiv w:val="1"/>
      <w:marLeft w:val="0"/>
      <w:marRight w:val="0"/>
      <w:marTop w:val="0"/>
      <w:marBottom w:val="0"/>
      <w:divBdr>
        <w:top w:val="none" w:sz="0" w:space="0" w:color="auto"/>
        <w:left w:val="none" w:sz="0" w:space="0" w:color="auto"/>
        <w:bottom w:val="none" w:sz="0" w:space="0" w:color="auto"/>
        <w:right w:val="none" w:sz="0" w:space="0" w:color="auto"/>
      </w:divBdr>
    </w:div>
    <w:div w:id="1657493490">
      <w:bodyDiv w:val="1"/>
      <w:marLeft w:val="0"/>
      <w:marRight w:val="0"/>
      <w:marTop w:val="0"/>
      <w:marBottom w:val="0"/>
      <w:divBdr>
        <w:top w:val="none" w:sz="0" w:space="0" w:color="auto"/>
        <w:left w:val="none" w:sz="0" w:space="0" w:color="auto"/>
        <w:bottom w:val="none" w:sz="0" w:space="0" w:color="auto"/>
        <w:right w:val="none" w:sz="0" w:space="0" w:color="auto"/>
      </w:divBdr>
    </w:div>
    <w:div w:id="1695035241">
      <w:bodyDiv w:val="1"/>
      <w:marLeft w:val="0"/>
      <w:marRight w:val="0"/>
      <w:marTop w:val="0"/>
      <w:marBottom w:val="0"/>
      <w:divBdr>
        <w:top w:val="none" w:sz="0" w:space="0" w:color="auto"/>
        <w:left w:val="none" w:sz="0" w:space="0" w:color="auto"/>
        <w:bottom w:val="none" w:sz="0" w:space="0" w:color="auto"/>
        <w:right w:val="none" w:sz="0" w:space="0" w:color="auto"/>
      </w:divBdr>
      <w:divsChild>
        <w:div w:id="309134272">
          <w:marLeft w:val="0"/>
          <w:marRight w:val="0"/>
          <w:marTop w:val="0"/>
          <w:marBottom w:val="0"/>
          <w:divBdr>
            <w:top w:val="none" w:sz="0" w:space="0" w:color="auto"/>
            <w:left w:val="none" w:sz="0" w:space="0" w:color="auto"/>
            <w:bottom w:val="none" w:sz="0" w:space="0" w:color="auto"/>
            <w:right w:val="none" w:sz="0" w:space="0" w:color="auto"/>
          </w:divBdr>
        </w:div>
      </w:divsChild>
    </w:div>
    <w:div w:id="1741126863">
      <w:bodyDiv w:val="1"/>
      <w:marLeft w:val="0"/>
      <w:marRight w:val="0"/>
      <w:marTop w:val="0"/>
      <w:marBottom w:val="0"/>
      <w:divBdr>
        <w:top w:val="none" w:sz="0" w:space="0" w:color="auto"/>
        <w:left w:val="none" w:sz="0" w:space="0" w:color="auto"/>
        <w:bottom w:val="none" w:sz="0" w:space="0" w:color="auto"/>
        <w:right w:val="none" w:sz="0" w:space="0" w:color="auto"/>
      </w:divBdr>
      <w:divsChild>
        <w:div w:id="872352031">
          <w:marLeft w:val="0"/>
          <w:marRight w:val="0"/>
          <w:marTop w:val="0"/>
          <w:marBottom w:val="0"/>
          <w:divBdr>
            <w:top w:val="none" w:sz="0" w:space="0" w:color="auto"/>
            <w:left w:val="none" w:sz="0" w:space="0" w:color="auto"/>
            <w:bottom w:val="none" w:sz="0" w:space="0" w:color="auto"/>
            <w:right w:val="none" w:sz="0" w:space="0" w:color="auto"/>
          </w:divBdr>
        </w:div>
      </w:divsChild>
    </w:div>
    <w:div w:id="211551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doi.org/10.1021/acs.estlett.0c00982"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hyperlink" Target="https://doi.org/10.1016/j.gloplacha.2023.104134" TargetMode="External"/><Relationship Id="rId68" Type="http://schemas.openxmlformats.org/officeDocument/2006/relationships/hyperlink" Target="https://doi.org/10.1016/j.envadv.2022.100200" TargetMode="External"/><Relationship Id="rId16" Type="http://schemas.openxmlformats.org/officeDocument/2006/relationships/image" Target="media/image3.png"/><Relationship Id="rId11" Type="http://schemas.openxmlformats.org/officeDocument/2006/relationships/hyperlink" Target="https://doi.org/10.1016/j.gloplacha.2023.104134" TargetMode="External"/><Relationship Id="rId24" Type="http://schemas.openxmlformats.org/officeDocument/2006/relationships/hyperlink" Target="https://doi.org/10.1021/acsearthspacechem.7b00112" TargetMode="Externa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hyperlink" Target="https://case.fiu.edu/earth-environment/opportunities/earth-and-environment-scholarships/sen-awards/" TargetMode="External"/><Relationship Id="rId45" Type="http://schemas.openxmlformats.org/officeDocument/2006/relationships/image" Target="media/image22.png"/><Relationship Id="rId53" Type="http://schemas.openxmlformats.org/officeDocument/2006/relationships/hyperlink" Target="https://nicerlab.ldeo.columbia.edu/" TargetMode="External"/><Relationship Id="rId58" Type="http://schemas.openxmlformats.org/officeDocument/2006/relationships/hyperlink" Target="https://orcid.org/0000-0001-7302-2313" TargetMode="External"/><Relationship Id="rId66" Type="http://schemas.openxmlformats.org/officeDocument/2006/relationships/hyperlink" Target="http://dx.doi.org/10.1007/s10661-023-11665-0" TargetMode="External"/><Relationship Id="rId74" Type="http://schemas.openxmlformats.org/officeDocument/2006/relationships/image" Target="media/image32.jpeg"/><Relationship Id="rId79" Type="http://schemas.openxmlformats.org/officeDocument/2006/relationships/theme" Target="theme/theme1.xml"/><Relationship Id="rId5" Type="http://schemas.openxmlformats.org/officeDocument/2006/relationships/hyperlink" Target="https://iitk.irins.org/profile/52371" TargetMode="External"/><Relationship Id="rId61" Type="http://schemas.openxmlformats.org/officeDocument/2006/relationships/hyperlink" Target="https://doi.org/10.1021/acsomega.3c01214" TargetMode="External"/><Relationship Id="rId19" Type="http://schemas.openxmlformats.org/officeDocument/2006/relationships/hyperlink" Target="https://doi.org/10.1016/j.apgeochem.2022.105374" TargetMode="External"/><Relationship Id="rId14" Type="http://schemas.openxmlformats.org/officeDocument/2006/relationships/hyperlink" Target="https://doi.org/10.1016/j.jhydrol.2020.124972" TargetMode="External"/><Relationship Id="rId22" Type="http://schemas.openxmlformats.org/officeDocument/2006/relationships/hyperlink" Target="https://doi.org/10.1029/2020GC009203"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publons.com/researcher/S-4611-2019/" TargetMode="External"/><Relationship Id="rId64" Type="http://schemas.openxmlformats.org/officeDocument/2006/relationships/hyperlink" Target="https://doi.org/10.3389/fmars.2023.1168296" TargetMode="External"/><Relationship Id="rId69" Type="http://schemas.openxmlformats.org/officeDocument/2006/relationships/hyperlink" Target="http://dx.doi.org/10.1016/j.jseaes.2022.105086"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fz-potsdam.de/" TargetMode="External"/><Relationship Id="rId72" Type="http://schemas.openxmlformats.org/officeDocument/2006/relationships/image" Target="media/image30.jpeg"/><Relationship Id="rId3" Type="http://schemas.openxmlformats.org/officeDocument/2006/relationships/settings" Target="settings.xml"/><Relationship Id="rId12" Type="http://schemas.openxmlformats.org/officeDocument/2006/relationships/hyperlink" Target="https://doi.org/10.1021/acs.est.1c03830" TargetMode="External"/><Relationship Id="rId17" Type="http://schemas.openxmlformats.org/officeDocument/2006/relationships/image" Target="media/image4.jpeg"/><Relationship Id="rId25" Type="http://schemas.openxmlformats.org/officeDocument/2006/relationships/hyperlink" Target="https://doi.org/10.1016/j.jhydrol.2019.123983" TargetMode="External"/><Relationship Id="rId33" Type="http://schemas.openxmlformats.org/officeDocument/2006/relationships/image" Target="media/image12.tiff"/><Relationship Id="rId38" Type="http://schemas.openxmlformats.org/officeDocument/2006/relationships/image" Target="media/image17.jpeg"/><Relationship Id="rId46" Type="http://schemas.openxmlformats.org/officeDocument/2006/relationships/image" Target="media/image23.png"/><Relationship Id="rId59" Type="http://schemas.openxmlformats.org/officeDocument/2006/relationships/hyperlink" Target="https://scholar.google.com/citations?user=LXqfM3kAAAAJ&amp;hl=en&amp;oi=ao" TargetMode="External"/><Relationship Id="rId67" Type="http://schemas.openxmlformats.org/officeDocument/2006/relationships/hyperlink" Target="http://dx.doi.org/10.1016/j.marpolbul.2022.113337" TargetMode="External"/><Relationship Id="rId20" Type="http://schemas.openxmlformats.org/officeDocument/2006/relationships/hyperlink" Target="https://doi.org/10.1016/j.epsl.2021.116958" TargetMode="External"/><Relationship Id="rId41" Type="http://schemas.openxmlformats.org/officeDocument/2006/relationships/image" Target="media/image18.jpeg"/><Relationship Id="rId54" Type="http://schemas.openxmlformats.org/officeDocument/2006/relationships/image" Target="media/image28.png"/><Relationship Id="rId62" Type="http://schemas.openxmlformats.org/officeDocument/2006/relationships/hyperlink" Target="https://doi.org/10.1016/j.envadv.2023.100350" TargetMode="External"/><Relationship Id="rId70" Type="http://schemas.openxmlformats.org/officeDocument/2006/relationships/hyperlink" Target="http://dx.doi.org/10.17491/cgsi%2F2016%2F105422" TargetMode="External"/><Relationship Id="rId75"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hyperlink" Target="mailto:isen@iitk.ac.in" TargetMode="External"/><Relationship Id="rId15" Type="http://schemas.openxmlformats.org/officeDocument/2006/relationships/hyperlink" Target="https://doi.org/10.1021/acs.est.0c02710" TargetMode="External"/><Relationship Id="rId23" Type="http://schemas.openxmlformats.org/officeDocument/2006/relationships/hyperlink" Target="https://doi.org/10.1029/2020EO150385"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geosciences.univ-rennes.fr/" TargetMode="External"/><Relationship Id="rId57" Type="http://schemas.openxmlformats.org/officeDocument/2006/relationships/hyperlink" Target="https://www.scopus.com/authid/detail.uri?authorId=55346514800" TargetMode="External"/><Relationship Id="rId10" Type="http://schemas.openxmlformats.org/officeDocument/2006/relationships/hyperlink" Target="https://doi.org/10.1029/2023GC010919" TargetMode="External"/><Relationship Id="rId31" Type="http://schemas.openxmlformats.org/officeDocument/2006/relationships/image" Target="media/image10.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doi.org/10.1029/2023GC010919" TargetMode="External"/><Relationship Id="rId65" Type="http://schemas.openxmlformats.org/officeDocument/2006/relationships/hyperlink" Target="https://doi.org/10.3390/su15129811" TargetMode="External"/><Relationship Id="rId73" Type="http://schemas.openxmlformats.org/officeDocument/2006/relationships/image" Target="media/image31.emf"/><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doi.org/10.1029/2021GL092801" TargetMode="External"/><Relationship Id="rId18" Type="http://schemas.openxmlformats.org/officeDocument/2006/relationships/hyperlink" Target="https://www.sciencedirect.com/journal/journal-of-hydrology/vol/628/suppl/C" TargetMode="External"/><Relationship Id="rId39" Type="http://schemas.openxmlformats.org/officeDocument/2006/relationships/hyperlink" Target="https://www2.whoi.edu/staff/bpeucker/" TargetMode="External"/><Relationship Id="rId34" Type="http://schemas.openxmlformats.org/officeDocument/2006/relationships/image" Target="media/image13.emf"/><Relationship Id="rId50" Type="http://schemas.openxmlformats.org/officeDocument/2006/relationships/image" Target="media/image26.png"/><Relationship Id="rId55" Type="http://schemas.openxmlformats.org/officeDocument/2006/relationships/hyperlink" Target="https://icwar.iisc.ac.in" TargetMode="External"/><Relationship Id="rId76" Type="http://schemas.openxmlformats.org/officeDocument/2006/relationships/image" Target="media/image34.jpeg"/><Relationship Id="rId7" Type="http://schemas.openxmlformats.org/officeDocument/2006/relationships/hyperlink" Target="mailto:taditya@iitk.ac.in" TargetMode="External"/><Relationship Id="rId71" Type="http://schemas.openxmlformats.org/officeDocument/2006/relationships/image" Target="media/image29.jpeg"/><Relationship Id="rId2" Type="http://schemas.openxmlformats.org/officeDocument/2006/relationships/styles" Target="styles.xml"/><Relationship Id="rId2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26</Pages>
  <Words>6942</Words>
  <Characters>39573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 Sen</dc:creator>
  <cp:keywords/>
  <dc:description/>
  <cp:lastModifiedBy>Indra Sen</cp:lastModifiedBy>
  <cp:revision>35</cp:revision>
  <dcterms:created xsi:type="dcterms:W3CDTF">2024-03-03T05:32:00Z</dcterms:created>
  <dcterms:modified xsi:type="dcterms:W3CDTF">2024-03-11T08:59:00Z</dcterms:modified>
</cp:coreProperties>
</file>